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51736" w14:textId="77777777" w:rsidR="00443A2E" w:rsidRDefault="00443A2E" w:rsidP="008D5CF2">
      <w:pPr>
        <w:spacing w:line="480" w:lineRule="auto"/>
        <w:rPr>
          <w:rStyle w:val="Strong"/>
          <w:color w:val="333333"/>
        </w:rPr>
      </w:pPr>
    </w:p>
    <w:p w14:paraId="057D018F" w14:textId="77777777" w:rsidR="00443A2E" w:rsidRDefault="00443A2E" w:rsidP="008D5CF2">
      <w:pPr>
        <w:spacing w:line="480" w:lineRule="auto"/>
        <w:rPr>
          <w:rStyle w:val="Strong"/>
          <w:color w:val="333333"/>
        </w:rPr>
      </w:pPr>
    </w:p>
    <w:p w14:paraId="61DB4FC8" w14:textId="6208D0D3" w:rsidR="00443A2E" w:rsidRDefault="00443A2E" w:rsidP="008D5CF2">
      <w:pPr>
        <w:spacing w:line="480" w:lineRule="auto"/>
        <w:rPr>
          <w:rStyle w:val="Strong"/>
          <w:color w:val="333333"/>
        </w:rPr>
      </w:pPr>
    </w:p>
    <w:p w14:paraId="3C9DB516" w14:textId="77777777" w:rsidR="00D91E2D" w:rsidRDefault="00503D2B" w:rsidP="008D5CF2">
      <w:pPr>
        <w:spacing w:line="480" w:lineRule="auto"/>
        <w:rPr>
          <w:rStyle w:val="Strong"/>
          <w:rFonts w:ascii="Times New Roman" w:hAnsi="Times New Roman" w:cs="Times New Roman"/>
          <w:color w:val="333333"/>
          <w:sz w:val="24"/>
          <w:szCs w:val="24"/>
        </w:rPr>
      </w:pPr>
      <w:r w:rsidRPr="0027290E">
        <w:rPr>
          <w:rStyle w:val="Strong"/>
          <w:rFonts w:ascii="Times New Roman" w:hAnsi="Times New Roman" w:cs="Times New Roman"/>
          <w:color w:val="333333"/>
          <w:sz w:val="24"/>
          <w:szCs w:val="24"/>
        </w:rPr>
        <w:t>XGBoost</w:t>
      </w:r>
      <w:r w:rsidRPr="00B653AB">
        <w:rPr>
          <w:rStyle w:val="Strong"/>
          <w:rFonts w:ascii="Times New Roman" w:hAnsi="Times New Roman" w:cs="Times New Roman"/>
          <w:color w:val="333333"/>
          <w:sz w:val="24"/>
          <w:szCs w:val="24"/>
        </w:rPr>
        <w:t xml:space="preserve"> Classification Analysis of Comorbidities for Predicting Mortality from COVID </w:t>
      </w:r>
    </w:p>
    <w:p w14:paraId="71901411" w14:textId="77777777" w:rsidR="00D91E2D" w:rsidRDefault="00D91E2D" w:rsidP="008D5CF2">
      <w:pPr>
        <w:spacing w:line="480" w:lineRule="auto"/>
        <w:rPr>
          <w:rStyle w:val="Strong"/>
          <w:rFonts w:ascii="Times New Roman" w:hAnsi="Times New Roman" w:cs="Times New Roman"/>
          <w:color w:val="333333"/>
          <w:sz w:val="24"/>
          <w:szCs w:val="24"/>
        </w:rPr>
      </w:pPr>
    </w:p>
    <w:p w14:paraId="4EEEB5CB" w14:textId="62E99C69" w:rsidR="00C00089" w:rsidRDefault="00AB4E9B" w:rsidP="008D5CF2">
      <w:pPr>
        <w:spacing w:line="48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  <w:t>J</w:t>
      </w:r>
      <w:r w:rsidR="00F16C08"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  <w:t>.</w:t>
      </w:r>
      <w:r w:rsidR="00C00089"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  <w:t xml:space="preserve"> Amanda Terzin</w:t>
      </w:r>
    </w:p>
    <w:p w14:paraId="4B290E4A" w14:textId="36ACF7BA" w:rsidR="00F16C08" w:rsidRDefault="00314F49" w:rsidP="008D5CF2">
      <w:pPr>
        <w:spacing w:line="480" w:lineRule="auto"/>
        <w:jc w:val="center"/>
        <w:rPr>
          <w:rStyle w:val="Strong"/>
          <w:rFonts w:ascii="Times New Roman" w:hAnsi="Times New Roman" w:cs="Times New Roman"/>
          <w:color w:val="333333"/>
          <w:sz w:val="24"/>
          <w:szCs w:val="24"/>
        </w:rPr>
      </w:pPr>
      <w:r w:rsidRPr="00F16C08"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  <w:t>Western Governors University</w:t>
      </w:r>
    </w:p>
    <w:p w14:paraId="5B9B23B4" w14:textId="71CE9B3E" w:rsidR="004240F0" w:rsidRDefault="004240F0" w:rsidP="008D5CF2">
      <w:pPr>
        <w:spacing w:line="48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  <w:t>Master</w:t>
      </w:r>
      <w:r w:rsidR="000F38B8"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  <w:t xml:space="preserve"> of Science in Data </w:t>
      </w:r>
      <w:r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  <w:t>Analytics Capstone</w:t>
      </w:r>
    </w:p>
    <w:p w14:paraId="0D8B9AFC" w14:textId="630CF1DA" w:rsidR="00FB4548" w:rsidRPr="00F16C08" w:rsidRDefault="00824E3D" w:rsidP="008D5CF2">
      <w:pPr>
        <w:spacing w:line="48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  <w:t>November 22, 2022</w:t>
      </w:r>
      <w:r w:rsidR="00FB4548" w:rsidRPr="00F16C08">
        <w:rPr>
          <w:rStyle w:val="Strong"/>
          <w:rFonts w:ascii="Times New Roman" w:hAnsi="Times New Roman" w:cs="Times New Roman"/>
          <w:b w:val="0"/>
          <w:bCs w:val="0"/>
          <w:color w:val="333333"/>
          <w:sz w:val="24"/>
          <w:szCs w:val="24"/>
        </w:rPr>
        <w:br w:type="page"/>
      </w:r>
    </w:p>
    <w:p w14:paraId="04368F2D" w14:textId="77777777" w:rsidR="00B5524E" w:rsidRDefault="00B5524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jc w:val="center"/>
        <w:rPr>
          <w:rStyle w:val="Strong"/>
          <w:color w:val="333333"/>
        </w:rPr>
      </w:pPr>
    </w:p>
    <w:p w14:paraId="26E094EA" w14:textId="0CC1DC8C" w:rsidR="0033467B" w:rsidRDefault="0033467B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jc w:val="center"/>
        <w:rPr>
          <w:rStyle w:val="Strong"/>
          <w:color w:val="333333"/>
        </w:rPr>
      </w:pPr>
      <w:r>
        <w:rPr>
          <w:rStyle w:val="Strong"/>
          <w:color w:val="333333"/>
        </w:rPr>
        <w:t>Introduction</w:t>
      </w:r>
    </w:p>
    <w:p w14:paraId="27E08A41" w14:textId="55EAF4BB" w:rsidR="00812EF3" w:rsidRDefault="00812EF3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Fonts w:eastAsiaTheme="minorEastAsia"/>
          <w:color w:val="000000"/>
        </w:rPr>
      </w:pPr>
      <w:r>
        <w:rPr>
          <w:color w:val="333333"/>
        </w:rPr>
        <w:t>The recent Covid-19 pandemic created an unprecedented strain on hospitals and healthcare organizations. As a physician assistant working in a large emergency department</w:t>
      </w:r>
      <w:r w:rsidR="00824E3D">
        <w:rPr>
          <w:color w:val="333333"/>
        </w:rPr>
        <w:t xml:space="preserve"> </w:t>
      </w:r>
      <w:r w:rsidR="00263FE5">
        <w:rPr>
          <w:color w:val="333333"/>
        </w:rPr>
        <w:t>throughout</w:t>
      </w:r>
      <w:r w:rsidR="00824E3D">
        <w:rPr>
          <w:color w:val="333333"/>
        </w:rPr>
        <w:t xml:space="preserve"> the pan</w:t>
      </w:r>
      <w:r w:rsidR="00263FE5">
        <w:rPr>
          <w:color w:val="333333"/>
        </w:rPr>
        <w:t>demic</w:t>
      </w:r>
      <w:r>
        <w:rPr>
          <w:color w:val="333333"/>
        </w:rPr>
        <w:t>, I</w:t>
      </w:r>
      <w:r w:rsidR="005C787A">
        <w:rPr>
          <w:color w:val="333333"/>
        </w:rPr>
        <w:t xml:space="preserve"> </w:t>
      </w:r>
      <w:r w:rsidR="004A6ED9">
        <w:rPr>
          <w:color w:val="333333"/>
        </w:rPr>
        <w:t xml:space="preserve">was faced with </w:t>
      </w:r>
      <w:r w:rsidR="0082628A">
        <w:rPr>
          <w:color w:val="333333"/>
        </w:rPr>
        <w:t>the challenge every shift.</w:t>
      </w:r>
      <w:r w:rsidR="005C787A">
        <w:rPr>
          <w:color w:val="333333"/>
        </w:rPr>
        <w:t xml:space="preserve"> </w:t>
      </w:r>
      <w:r w:rsidR="00263FE5">
        <w:rPr>
          <w:color w:val="333333"/>
        </w:rPr>
        <w:t xml:space="preserve"> </w:t>
      </w:r>
      <w:r>
        <w:rPr>
          <w:color w:val="333333"/>
        </w:rPr>
        <w:t>The need for beds outnumbered the</w:t>
      </w:r>
      <w:r w:rsidR="00503CE6">
        <w:rPr>
          <w:color w:val="333333"/>
        </w:rPr>
        <w:t xml:space="preserve"> </w:t>
      </w:r>
      <w:r w:rsidR="002D13E1">
        <w:rPr>
          <w:color w:val="333333"/>
        </w:rPr>
        <w:t>a</w:t>
      </w:r>
      <w:r w:rsidR="003E4EC6">
        <w:rPr>
          <w:color w:val="333333"/>
        </w:rPr>
        <w:t>vailable beds</w:t>
      </w:r>
      <w:r>
        <w:rPr>
          <w:color w:val="333333"/>
        </w:rPr>
        <w:t xml:space="preserve"> </w:t>
      </w:r>
      <w:r>
        <w:rPr>
          <w:rFonts w:ascii="Arial" w:hAnsi="Arial" w:cs="Arial"/>
        </w:rPr>
        <w:t xml:space="preserve"> </w:t>
      </w:r>
      <w:r w:rsidRPr="00D6393D">
        <w:t>(French et al., 2021).</w:t>
      </w:r>
      <w:r>
        <w:t xml:space="preserve"> The inpatient staff was stretched thin while the outpatient staff was furloughed due to clinic closures (</w:t>
      </w:r>
      <w:r w:rsidRPr="00490CC2">
        <w:rPr>
          <w:rFonts w:eastAsiaTheme="minorEastAsia"/>
          <w:color w:val="000000"/>
        </w:rPr>
        <w:t>Office of the Assistant Secretary for Planning and Evaluation</w:t>
      </w:r>
      <w:r>
        <w:rPr>
          <w:rFonts w:eastAsiaTheme="minorEastAsia"/>
          <w:color w:val="000000"/>
        </w:rPr>
        <w:t>, 2022).</w:t>
      </w:r>
      <w:r>
        <w:t xml:space="preserve"> Shortages of supplies and medications for patients and protective equipment for staff were caused by both increased use and supply chain issues (</w:t>
      </w:r>
      <w:r w:rsidRPr="00A920A5">
        <w:rPr>
          <w:rFonts w:eastAsiaTheme="minorEastAsia"/>
          <w:color w:val="000000"/>
        </w:rPr>
        <w:t>Hick,</w:t>
      </w:r>
      <w:r>
        <w:rPr>
          <w:rFonts w:eastAsiaTheme="minorEastAsia"/>
          <w:color w:val="000000"/>
        </w:rPr>
        <w:t xml:space="preserve"> 2021). The fiscal impact was devastating as well. Hospitals faced a paradox of increased business with less revenue. Reimbursement was down due to an increase in uninsured and Medicaid patients laid off from their jobs. Elective surgeries and procedures that are a major revenue source were halted during surges (</w:t>
      </w:r>
      <w:r w:rsidRPr="00580808">
        <w:rPr>
          <w:rFonts w:eastAsiaTheme="minorEastAsia"/>
          <w:color w:val="000000"/>
        </w:rPr>
        <w:t>Balser</w:t>
      </w:r>
      <w:r>
        <w:rPr>
          <w:rFonts w:eastAsiaTheme="minorEastAsia"/>
          <w:color w:val="000000"/>
        </w:rPr>
        <w:t xml:space="preserve">, 2021). </w:t>
      </w:r>
    </w:p>
    <w:p w14:paraId="61DF5B03" w14:textId="77777777" w:rsidR="00DC11BE" w:rsidRPr="009F0A5D" w:rsidRDefault="00DC11BE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color w:val="333333"/>
        </w:rPr>
      </w:pPr>
      <w:r w:rsidRPr="009F0A5D">
        <w:rPr>
          <w:rStyle w:val="Strong"/>
          <w:color w:val="333333"/>
        </w:rPr>
        <w:t>Research Question</w:t>
      </w:r>
    </w:p>
    <w:p w14:paraId="69275A0C" w14:textId="3C1F5A2F" w:rsidR="000E05BD" w:rsidRDefault="00DC11B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 w:rsidRPr="009F0A5D">
        <w:rPr>
          <w:color w:val="333333"/>
        </w:rPr>
        <w:t> </w:t>
      </w:r>
      <w:r w:rsidR="00874C7E">
        <w:rPr>
          <w:color w:val="333333"/>
        </w:rPr>
        <w:t>How can healthcare organizations</w:t>
      </w:r>
      <w:r w:rsidR="00B76EDC">
        <w:rPr>
          <w:color w:val="333333"/>
        </w:rPr>
        <w:t xml:space="preserve"> mitigate the impact of Covid</w:t>
      </w:r>
      <w:r w:rsidR="00143250">
        <w:rPr>
          <w:color w:val="333333"/>
        </w:rPr>
        <w:t xml:space="preserve">? </w:t>
      </w:r>
      <w:r w:rsidR="00D05315">
        <w:rPr>
          <w:color w:val="333333"/>
        </w:rPr>
        <w:t xml:space="preserve"> </w:t>
      </w:r>
      <w:r w:rsidR="00812EF3">
        <w:rPr>
          <w:rFonts w:eastAsiaTheme="minorEastAsia"/>
          <w:color w:val="000000"/>
        </w:rPr>
        <w:t>The ability to</w:t>
      </w:r>
      <w:r w:rsidR="00812EF3" w:rsidRPr="001D3F26">
        <w:rPr>
          <w:rFonts w:eastAsiaTheme="minorEastAsia"/>
          <w:color w:val="000000"/>
        </w:rPr>
        <w:t xml:space="preserve"> identify mortality risk based on preexisting conditions w</w:t>
      </w:r>
      <w:r w:rsidR="000A56AE">
        <w:rPr>
          <w:rFonts w:eastAsiaTheme="minorEastAsia"/>
          <w:color w:val="000000"/>
        </w:rPr>
        <w:t>ould</w:t>
      </w:r>
      <w:r w:rsidR="00812EF3" w:rsidRPr="001D3F26">
        <w:rPr>
          <w:rFonts w:eastAsiaTheme="minorEastAsia"/>
          <w:color w:val="000000"/>
        </w:rPr>
        <w:t xml:space="preserve"> allow hospitals and healthcare organizations</w:t>
      </w:r>
      <w:r w:rsidR="001335DB">
        <w:rPr>
          <w:rFonts w:eastAsiaTheme="minorEastAsia"/>
          <w:color w:val="000000"/>
        </w:rPr>
        <w:t xml:space="preserve"> to</w:t>
      </w:r>
      <w:r w:rsidR="00812EF3" w:rsidRPr="001D3F26">
        <w:rPr>
          <w:rFonts w:eastAsiaTheme="minorEastAsia"/>
          <w:color w:val="000000"/>
        </w:rPr>
        <w:t xml:space="preserve"> better manage resources</w:t>
      </w:r>
      <w:r w:rsidR="00812EF3">
        <w:rPr>
          <w:rFonts w:eastAsiaTheme="minorEastAsia"/>
          <w:color w:val="000000"/>
        </w:rPr>
        <w:t>.</w:t>
      </w:r>
      <w:r w:rsidR="00792DDB">
        <w:rPr>
          <w:rFonts w:eastAsiaTheme="minorEastAsia"/>
          <w:color w:val="000000"/>
        </w:rPr>
        <w:t xml:space="preserve"> </w:t>
      </w:r>
      <w:r w:rsidR="00812EF3">
        <w:rPr>
          <w:rFonts w:eastAsiaTheme="minorEastAsia"/>
          <w:color w:val="000000"/>
        </w:rPr>
        <w:t xml:space="preserve"> Before infection, </w:t>
      </w:r>
      <w:r w:rsidR="00792DDB">
        <w:rPr>
          <w:rFonts w:eastAsiaTheme="minorEastAsia"/>
          <w:color w:val="000000"/>
        </w:rPr>
        <w:t xml:space="preserve">ensure that </w:t>
      </w:r>
      <w:r w:rsidR="00812EF3">
        <w:rPr>
          <w:rFonts w:eastAsiaTheme="minorEastAsia"/>
          <w:color w:val="000000"/>
        </w:rPr>
        <w:t xml:space="preserve">higher-risk patients are aware of their risks, encourage vaccinations, and educate them on how to avoid infection. At the time of diagnosis, early intervention with medications </w:t>
      </w:r>
      <w:r w:rsidR="002E6D00">
        <w:rPr>
          <w:rFonts w:eastAsiaTheme="minorEastAsia"/>
          <w:color w:val="000000"/>
        </w:rPr>
        <w:t xml:space="preserve">can </w:t>
      </w:r>
      <w:r w:rsidR="00812EF3">
        <w:rPr>
          <w:rFonts w:eastAsiaTheme="minorEastAsia"/>
          <w:color w:val="000000"/>
        </w:rPr>
        <w:t xml:space="preserve">reduce the severity of the infection. </w:t>
      </w:r>
      <w:r w:rsidR="002E6D00">
        <w:rPr>
          <w:rFonts w:eastAsiaTheme="minorEastAsia"/>
          <w:color w:val="000000"/>
        </w:rPr>
        <w:t>H</w:t>
      </w:r>
      <w:r w:rsidR="00812EF3">
        <w:rPr>
          <w:rFonts w:eastAsiaTheme="minorEastAsia"/>
          <w:color w:val="000000"/>
        </w:rPr>
        <w:t xml:space="preserve">ospital admissions </w:t>
      </w:r>
      <w:r w:rsidR="002E6D00">
        <w:rPr>
          <w:rFonts w:eastAsiaTheme="minorEastAsia"/>
          <w:color w:val="000000"/>
        </w:rPr>
        <w:t>c</w:t>
      </w:r>
      <w:r w:rsidR="00CB2121">
        <w:rPr>
          <w:rFonts w:eastAsiaTheme="minorEastAsia"/>
          <w:color w:val="000000"/>
        </w:rPr>
        <w:t>ould</w:t>
      </w:r>
      <w:r w:rsidR="002E6D00">
        <w:rPr>
          <w:rFonts w:eastAsiaTheme="minorEastAsia"/>
          <w:color w:val="000000"/>
        </w:rPr>
        <w:t xml:space="preserve"> be reduced </w:t>
      </w:r>
      <w:r w:rsidR="00812EF3">
        <w:rPr>
          <w:rFonts w:eastAsiaTheme="minorEastAsia"/>
          <w:color w:val="000000"/>
        </w:rPr>
        <w:t>by identifying the patients that can be managed safely as an outpatient (</w:t>
      </w:r>
      <w:r w:rsidR="00812EF3" w:rsidRPr="00580808">
        <w:rPr>
          <w:rFonts w:eastAsiaTheme="minorEastAsia"/>
          <w:color w:val="000000"/>
        </w:rPr>
        <w:t>Balser</w:t>
      </w:r>
      <w:r w:rsidR="00812EF3">
        <w:rPr>
          <w:rFonts w:eastAsiaTheme="minorEastAsia"/>
          <w:color w:val="000000"/>
        </w:rPr>
        <w:t>, 2021).</w:t>
      </w:r>
      <w:r w:rsidR="0088397A">
        <w:rPr>
          <w:rFonts w:eastAsiaTheme="minorEastAsia"/>
          <w:color w:val="000000"/>
        </w:rPr>
        <w:t xml:space="preserve"> </w:t>
      </w:r>
      <w:r w:rsidR="00691ACC">
        <w:rPr>
          <w:color w:val="333333"/>
        </w:rPr>
        <w:t xml:space="preserve"> </w:t>
      </w:r>
      <w:r w:rsidR="005902DF">
        <w:rPr>
          <w:color w:val="333333"/>
        </w:rPr>
        <w:t xml:space="preserve">Can a predictive model be developed using the comorbidities of patients with </w:t>
      </w:r>
      <w:r w:rsidR="001F3D42">
        <w:rPr>
          <w:color w:val="333333"/>
        </w:rPr>
        <w:t>C</w:t>
      </w:r>
      <w:r w:rsidR="005902DF">
        <w:rPr>
          <w:color w:val="333333"/>
        </w:rPr>
        <w:t>ovid-19?</w:t>
      </w:r>
    </w:p>
    <w:p w14:paraId="19D396B1" w14:textId="77777777" w:rsidR="00B5524E" w:rsidDel="00C56103" w:rsidRDefault="00B5524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del w:id="0" w:author="Amanda Terzin" w:date="2022-11-22T20:54:00Z"/>
          <w:color w:val="333333"/>
        </w:rPr>
      </w:pPr>
    </w:p>
    <w:p w14:paraId="51AEBDD5" w14:textId="77777777" w:rsidR="00B5524E" w:rsidRDefault="00B5524E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</w:p>
    <w:p w14:paraId="66216E7A" w14:textId="0A6EA4A3" w:rsidR="00335A61" w:rsidRDefault="00977948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>
        <w:rPr>
          <w:rStyle w:val="Strong"/>
          <w:color w:val="333333"/>
        </w:rPr>
        <w:t>Hypothesis</w:t>
      </w:r>
    </w:p>
    <w:p w14:paraId="2EF19093" w14:textId="01CA39B6" w:rsidR="003C3FA2" w:rsidRDefault="00977948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Fonts w:eastAsiaTheme="minorEastAsia"/>
          <w:color w:val="000000"/>
        </w:rPr>
      </w:pPr>
      <w:r>
        <w:rPr>
          <w:rFonts w:eastAsiaTheme="minorEastAsia"/>
          <w:color w:val="000000"/>
        </w:rPr>
        <w:t xml:space="preserve">The </w:t>
      </w:r>
      <w:r w:rsidR="003F50A2">
        <w:rPr>
          <w:rFonts w:eastAsiaTheme="minorEastAsia"/>
          <w:color w:val="000000"/>
        </w:rPr>
        <w:t>hyp</w:t>
      </w:r>
      <w:r w:rsidR="00D4371D">
        <w:rPr>
          <w:rFonts w:eastAsiaTheme="minorEastAsia"/>
          <w:color w:val="000000"/>
        </w:rPr>
        <w:t xml:space="preserve">othesis of this study is that </w:t>
      </w:r>
      <w:r w:rsidR="00633F93">
        <w:rPr>
          <w:rFonts w:eastAsiaTheme="minorEastAsia"/>
          <w:color w:val="000000"/>
        </w:rPr>
        <w:t xml:space="preserve">the </w:t>
      </w:r>
      <w:r w:rsidR="00A02C9D">
        <w:rPr>
          <w:rFonts w:eastAsiaTheme="minorEastAsia"/>
          <w:color w:val="000000"/>
        </w:rPr>
        <w:t>comorbidities of patients diagnosed with Covid</w:t>
      </w:r>
      <w:r w:rsidR="00AD1812">
        <w:rPr>
          <w:rFonts w:eastAsiaTheme="minorEastAsia"/>
          <w:color w:val="000000"/>
        </w:rPr>
        <w:t xml:space="preserve">-19 can be used to </w:t>
      </w:r>
      <w:r w:rsidR="00633F93">
        <w:rPr>
          <w:rFonts w:eastAsiaTheme="minorEastAsia"/>
          <w:color w:val="000000"/>
        </w:rPr>
        <w:t>predict the risk of mortality</w:t>
      </w:r>
      <w:r w:rsidR="00A15455">
        <w:rPr>
          <w:rFonts w:eastAsiaTheme="minorEastAsia"/>
          <w:color w:val="000000"/>
        </w:rPr>
        <w:t xml:space="preserve"> </w:t>
      </w:r>
      <w:r w:rsidR="004225ED">
        <w:rPr>
          <w:rFonts w:eastAsiaTheme="minorEastAsia"/>
          <w:color w:val="000000"/>
        </w:rPr>
        <w:t>with statistical significance</w:t>
      </w:r>
      <w:r w:rsidR="00633F93">
        <w:rPr>
          <w:rFonts w:eastAsiaTheme="minorEastAsia"/>
          <w:color w:val="000000"/>
        </w:rPr>
        <w:t>.</w:t>
      </w:r>
      <w:r w:rsidR="004A2390">
        <w:rPr>
          <w:rFonts w:eastAsiaTheme="minorEastAsia"/>
          <w:color w:val="000000"/>
        </w:rPr>
        <w:t xml:space="preserve"> </w:t>
      </w:r>
      <w:r w:rsidR="00633F93">
        <w:rPr>
          <w:rFonts w:eastAsiaTheme="minorEastAsia"/>
          <w:color w:val="000000"/>
        </w:rPr>
        <w:t xml:space="preserve"> </w:t>
      </w:r>
      <w:r w:rsidR="00A023FD">
        <w:rPr>
          <w:rFonts w:eastAsiaTheme="minorEastAsia"/>
          <w:color w:val="000000"/>
        </w:rPr>
        <w:t xml:space="preserve">To complete this study, </w:t>
      </w:r>
      <w:r w:rsidR="00B36188">
        <w:rPr>
          <w:rFonts w:eastAsiaTheme="minorEastAsia"/>
          <w:color w:val="000000"/>
        </w:rPr>
        <w:t xml:space="preserve">the </w:t>
      </w:r>
      <w:proofErr w:type="gramStart"/>
      <w:r w:rsidR="002A055D">
        <w:rPr>
          <w:rFonts w:eastAsiaTheme="minorEastAsia"/>
          <w:color w:val="000000"/>
        </w:rPr>
        <w:t>comorbidities</w:t>
      </w:r>
      <w:proofErr w:type="gramEnd"/>
      <w:r w:rsidR="002A055D">
        <w:rPr>
          <w:rFonts w:eastAsiaTheme="minorEastAsia"/>
          <w:color w:val="000000"/>
        </w:rPr>
        <w:t xml:space="preserve"> </w:t>
      </w:r>
      <w:r w:rsidR="00FC32F4">
        <w:rPr>
          <w:rFonts w:eastAsiaTheme="minorEastAsia"/>
          <w:color w:val="000000"/>
        </w:rPr>
        <w:t xml:space="preserve">and outcomes </w:t>
      </w:r>
      <w:r w:rsidR="002A055D">
        <w:rPr>
          <w:rFonts w:eastAsiaTheme="minorEastAsia"/>
          <w:color w:val="000000"/>
        </w:rPr>
        <w:t xml:space="preserve">of patients with </w:t>
      </w:r>
      <w:r w:rsidR="002A055D" w:rsidRPr="00E02821">
        <w:rPr>
          <w:rFonts w:eastAsiaTheme="minorEastAsia"/>
          <w:color w:val="000000"/>
        </w:rPr>
        <w:t>Covid-19</w:t>
      </w:r>
      <w:r w:rsidR="002A055D">
        <w:rPr>
          <w:rFonts w:eastAsiaTheme="minorEastAsia"/>
          <w:color w:val="000000"/>
        </w:rPr>
        <w:t xml:space="preserve"> </w:t>
      </w:r>
      <w:r w:rsidR="00EF1D09">
        <w:rPr>
          <w:rFonts w:eastAsiaTheme="minorEastAsia"/>
          <w:color w:val="000000"/>
        </w:rPr>
        <w:t xml:space="preserve">will be extracted from their </w:t>
      </w:r>
      <w:r w:rsidR="002E2648">
        <w:rPr>
          <w:rFonts w:eastAsiaTheme="minorEastAsia"/>
          <w:color w:val="000000"/>
        </w:rPr>
        <w:t>m</w:t>
      </w:r>
      <w:r w:rsidR="00F01DDE">
        <w:rPr>
          <w:rFonts w:eastAsiaTheme="minorEastAsia"/>
          <w:color w:val="000000"/>
        </w:rPr>
        <w:t>edical recor</w:t>
      </w:r>
      <w:r w:rsidR="001F5BAC">
        <w:rPr>
          <w:rFonts w:eastAsiaTheme="minorEastAsia"/>
          <w:color w:val="000000"/>
        </w:rPr>
        <w:t>ds</w:t>
      </w:r>
      <w:r w:rsidR="004A7047">
        <w:rPr>
          <w:rFonts w:eastAsiaTheme="minorEastAsia"/>
          <w:color w:val="000000"/>
        </w:rPr>
        <w:t xml:space="preserve">.  A classification model </w:t>
      </w:r>
      <w:r w:rsidR="00A94119">
        <w:rPr>
          <w:rFonts w:eastAsiaTheme="minorEastAsia"/>
          <w:color w:val="000000"/>
        </w:rPr>
        <w:t xml:space="preserve">will be developed </w:t>
      </w:r>
      <w:r w:rsidR="00357AEA">
        <w:rPr>
          <w:rFonts w:eastAsiaTheme="minorEastAsia"/>
          <w:color w:val="000000"/>
        </w:rPr>
        <w:t xml:space="preserve">with the </w:t>
      </w:r>
      <w:r w:rsidR="00A94119">
        <w:rPr>
          <w:rFonts w:eastAsiaTheme="minorEastAsia"/>
          <w:color w:val="000000"/>
        </w:rPr>
        <w:t>comorbidities</w:t>
      </w:r>
      <w:r w:rsidR="00357AEA">
        <w:rPr>
          <w:rFonts w:eastAsiaTheme="minorEastAsia"/>
          <w:color w:val="000000"/>
        </w:rPr>
        <w:t xml:space="preserve"> as </w:t>
      </w:r>
      <w:r w:rsidR="009462C9">
        <w:rPr>
          <w:rFonts w:eastAsiaTheme="minorEastAsia"/>
          <w:color w:val="000000"/>
        </w:rPr>
        <w:t>th</w:t>
      </w:r>
      <w:r w:rsidR="00A94119">
        <w:rPr>
          <w:rFonts w:eastAsiaTheme="minorEastAsia"/>
          <w:color w:val="000000"/>
        </w:rPr>
        <w:t>e predictors</w:t>
      </w:r>
      <w:r w:rsidR="009462C9">
        <w:rPr>
          <w:rFonts w:eastAsiaTheme="minorEastAsia"/>
          <w:color w:val="000000"/>
        </w:rPr>
        <w:t xml:space="preserve"> and mortality as the target</w:t>
      </w:r>
      <w:r w:rsidR="00A94119">
        <w:rPr>
          <w:rFonts w:eastAsiaTheme="minorEastAsia"/>
          <w:color w:val="000000"/>
        </w:rPr>
        <w:t>.</w:t>
      </w:r>
      <w:r w:rsidR="009462C9">
        <w:rPr>
          <w:rFonts w:eastAsiaTheme="minorEastAsia"/>
          <w:color w:val="000000"/>
        </w:rPr>
        <w:t xml:space="preserve"> </w:t>
      </w:r>
    </w:p>
    <w:p w14:paraId="3E214F1A" w14:textId="5B28FFC8" w:rsidR="00D47648" w:rsidRPr="0021549D" w:rsidRDefault="0021549D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jc w:val="center"/>
        <w:rPr>
          <w:rFonts w:eastAsiaTheme="minorEastAsia"/>
          <w:b/>
          <w:bCs/>
          <w:color w:val="000000"/>
        </w:rPr>
      </w:pPr>
      <w:r w:rsidRPr="0021549D">
        <w:rPr>
          <w:rFonts w:eastAsiaTheme="minorEastAsia"/>
          <w:b/>
          <w:bCs/>
          <w:color w:val="000000"/>
        </w:rPr>
        <w:t>Data Collection</w:t>
      </w:r>
    </w:p>
    <w:p w14:paraId="374FF0B3" w14:textId="1A359D99" w:rsidR="00155F28" w:rsidRDefault="00485B6A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000000"/>
        </w:rPr>
      </w:pPr>
      <w:r w:rsidRPr="00485B6A">
        <w:rPr>
          <w:rFonts w:eastAsiaTheme="minorEastAsia"/>
          <w:color w:val="000000"/>
        </w:rPr>
        <w:t xml:space="preserve">The data set </w:t>
      </w:r>
      <w:r w:rsidR="00887D07">
        <w:rPr>
          <w:rFonts w:eastAsiaTheme="minorEastAsia"/>
          <w:color w:val="000000"/>
        </w:rPr>
        <w:t xml:space="preserve">used for this study </w:t>
      </w:r>
      <w:r w:rsidRPr="00485B6A">
        <w:rPr>
          <w:rFonts w:eastAsiaTheme="minorEastAsia"/>
          <w:color w:val="000000"/>
        </w:rPr>
        <w:t>is publicly available synthetic data generated using The MITRE Corporation’s Synthea</w:t>
      </w:r>
      <w:r w:rsidRPr="00DC0BD6">
        <w:rPr>
          <w:rFonts w:eastAsiaTheme="minorEastAsia"/>
          <w:color w:val="000000"/>
          <w:vertAlign w:val="superscript"/>
        </w:rPr>
        <w:t>TM</w:t>
      </w:r>
      <w:r w:rsidR="00BD3DA8">
        <w:rPr>
          <w:rFonts w:eastAsiaTheme="minorEastAsia"/>
          <w:color w:val="000000"/>
        </w:rPr>
        <w:t xml:space="preserve"> </w:t>
      </w:r>
      <w:r w:rsidRPr="00485B6A">
        <w:rPr>
          <w:rFonts w:eastAsiaTheme="minorEastAsia"/>
          <w:color w:val="000000"/>
        </w:rPr>
        <w:t>Synthetic Patient Population Simulation. The data set was created to facilitate modeling COVID data without privacy and security risk to patients  (Walonoski et al., 2020). It contains 1</w:t>
      </w:r>
      <w:r w:rsidR="006F1BCA">
        <w:rPr>
          <w:rFonts w:eastAsiaTheme="minorEastAsia"/>
          <w:color w:val="000000"/>
        </w:rPr>
        <w:t>6</w:t>
      </w:r>
      <w:r w:rsidRPr="00485B6A">
        <w:rPr>
          <w:rFonts w:eastAsiaTheme="minorEastAsia"/>
          <w:color w:val="000000"/>
        </w:rPr>
        <w:t xml:space="preserve"> csv files of which 4 </w:t>
      </w:r>
      <w:r w:rsidR="005937D1">
        <w:rPr>
          <w:rFonts w:eastAsiaTheme="minorEastAsia"/>
          <w:color w:val="000000"/>
        </w:rPr>
        <w:t>were</w:t>
      </w:r>
      <w:r w:rsidRPr="00485B6A">
        <w:rPr>
          <w:rFonts w:eastAsiaTheme="minorEastAsia"/>
          <w:color w:val="000000"/>
        </w:rPr>
        <w:t xml:space="preserve"> used: patients, conditions, encounters, and observations. </w:t>
      </w:r>
      <w:r w:rsidR="005937D1">
        <w:rPr>
          <w:rFonts w:eastAsiaTheme="minorEastAsia"/>
          <w:color w:val="000000"/>
        </w:rPr>
        <w:t>The set</w:t>
      </w:r>
      <w:r w:rsidRPr="00485B6A">
        <w:rPr>
          <w:rFonts w:eastAsiaTheme="minorEastAsia"/>
          <w:color w:val="000000"/>
        </w:rPr>
        <w:t xml:space="preserve"> contains data from 124,150 patients</w:t>
      </w:r>
      <w:r w:rsidR="00155F28">
        <w:rPr>
          <w:rFonts w:eastAsiaTheme="minorEastAsia"/>
          <w:color w:val="000000"/>
        </w:rPr>
        <w:t>, 88,</w:t>
      </w:r>
      <w:r w:rsidR="004B3E06">
        <w:rPr>
          <w:rFonts w:eastAsiaTheme="minorEastAsia"/>
          <w:color w:val="000000"/>
        </w:rPr>
        <w:t xml:space="preserve">166 of whom were positive for </w:t>
      </w:r>
      <w:r w:rsidR="00B13760" w:rsidRPr="00485B6A">
        <w:rPr>
          <w:rFonts w:eastAsiaTheme="minorEastAsia"/>
          <w:color w:val="000000"/>
        </w:rPr>
        <w:t>COVID</w:t>
      </w:r>
      <w:r w:rsidR="004B3E06">
        <w:rPr>
          <w:rFonts w:eastAsiaTheme="minorEastAsia"/>
          <w:color w:val="000000"/>
        </w:rPr>
        <w:t xml:space="preserve">. </w:t>
      </w:r>
      <w:r w:rsidR="001A3DCE">
        <w:rPr>
          <w:rFonts w:eastAsiaTheme="minorEastAsia"/>
          <w:color w:val="000000"/>
        </w:rPr>
        <w:t>Pediatric patients were excluded from this study</w:t>
      </w:r>
      <w:r w:rsidR="007074F2">
        <w:rPr>
          <w:rFonts w:eastAsiaTheme="minorEastAsia"/>
          <w:color w:val="000000"/>
        </w:rPr>
        <w:t xml:space="preserve">.  </w:t>
      </w:r>
      <w:r w:rsidR="00604EB3">
        <w:rPr>
          <w:rFonts w:eastAsiaTheme="minorEastAsia"/>
          <w:color w:val="000000"/>
        </w:rPr>
        <w:t>Comorbidities, infection severity, and mortality rate</w:t>
      </w:r>
      <w:r w:rsidR="00CB67F1">
        <w:rPr>
          <w:rFonts w:eastAsiaTheme="minorEastAsia"/>
          <w:color w:val="000000"/>
        </w:rPr>
        <w:t xml:space="preserve"> </w:t>
      </w:r>
      <w:r w:rsidR="00604EB3">
        <w:rPr>
          <w:rFonts w:eastAsiaTheme="minorEastAsia"/>
          <w:color w:val="000000"/>
        </w:rPr>
        <w:t>for child</w:t>
      </w:r>
      <w:r w:rsidR="00CE1FA3">
        <w:rPr>
          <w:rFonts w:eastAsiaTheme="minorEastAsia"/>
          <w:color w:val="000000"/>
        </w:rPr>
        <w:t xml:space="preserve">ren are </w:t>
      </w:r>
      <w:r w:rsidR="009E1AFF">
        <w:rPr>
          <w:rFonts w:eastAsiaTheme="minorEastAsia"/>
          <w:color w:val="000000"/>
        </w:rPr>
        <w:t>statistically different fro</w:t>
      </w:r>
      <w:r w:rsidR="009E1AFF" w:rsidRPr="00CB67F1">
        <w:rPr>
          <w:rFonts w:eastAsiaTheme="minorEastAsia"/>
          <w:color w:val="000000"/>
        </w:rPr>
        <w:t>m adults</w:t>
      </w:r>
      <w:r w:rsidR="00F24784" w:rsidRPr="00CB67F1">
        <w:rPr>
          <w:bCs/>
        </w:rPr>
        <w:t xml:space="preserve"> (</w:t>
      </w:r>
      <w:r w:rsidR="00F24784" w:rsidRPr="00CB67F1">
        <w:rPr>
          <w:color w:val="000000"/>
        </w:rPr>
        <w:t>Khera et al., 2021).</w:t>
      </w:r>
      <w:r w:rsidR="00CB67F1">
        <w:rPr>
          <w:color w:val="000000"/>
        </w:rPr>
        <w:t xml:space="preserve"> </w:t>
      </w:r>
      <w:r w:rsidR="00FA47BD">
        <w:rPr>
          <w:color w:val="000000"/>
        </w:rPr>
        <w:t xml:space="preserve">The final count of </w:t>
      </w:r>
      <w:r w:rsidR="00AA07C6">
        <w:rPr>
          <w:color w:val="000000"/>
        </w:rPr>
        <w:t>COVID-positive</w:t>
      </w:r>
      <w:r w:rsidR="00FA47BD">
        <w:rPr>
          <w:color w:val="000000"/>
        </w:rPr>
        <w:t xml:space="preserve"> adult patients </w:t>
      </w:r>
      <w:r w:rsidR="00AA07C6">
        <w:rPr>
          <w:color w:val="000000"/>
        </w:rPr>
        <w:t>is 71,329.</w:t>
      </w:r>
    </w:p>
    <w:p w14:paraId="4075FC8D" w14:textId="56B3922E" w:rsidR="008C55CF" w:rsidRDefault="006D190C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000000"/>
        </w:rPr>
      </w:pPr>
      <w:r>
        <w:rPr>
          <w:color w:val="000000"/>
        </w:rPr>
        <w:t>One advantage of the data set is</w:t>
      </w:r>
      <w:r w:rsidR="008D55A6">
        <w:rPr>
          <w:color w:val="000000"/>
        </w:rPr>
        <w:t xml:space="preserve"> </w:t>
      </w:r>
      <w:r w:rsidR="00C2748C">
        <w:rPr>
          <w:color w:val="000000"/>
        </w:rPr>
        <w:t xml:space="preserve">that </w:t>
      </w:r>
      <w:r w:rsidR="00082803">
        <w:rPr>
          <w:color w:val="000000"/>
        </w:rPr>
        <w:t xml:space="preserve">it is </w:t>
      </w:r>
      <w:r w:rsidR="008D55A6">
        <w:rPr>
          <w:color w:val="000000"/>
        </w:rPr>
        <w:t xml:space="preserve">synthetically generated </w:t>
      </w:r>
      <w:r w:rsidR="008E297F">
        <w:rPr>
          <w:color w:val="000000"/>
        </w:rPr>
        <w:t xml:space="preserve">and publicly available.  </w:t>
      </w:r>
      <w:r w:rsidR="006D7D6B">
        <w:rPr>
          <w:color w:val="000000"/>
        </w:rPr>
        <w:t>In the paper present</w:t>
      </w:r>
      <w:r w:rsidR="009047EB">
        <w:rPr>
          <w:color w:val="000000"/>
        </w:rPr>
        <w:t xml:space="preserve">ing the </w:t>
      </w:r>
      <w:r w:rsidR="001A717E">
        <w:rPr>
          <w:color w:val="000000"/>
        </w:rPr>
        <w:t xml:space="preserve">Synthea </w:t>
      </w:r>
      <w:r w:rsidR="00271A96">
        <w:rPr>
          <w:color w:val="000000"/>
        </w:rPr>
        <w:t>patient-generating</w:t>
      </w:r>
      <w:r w:rsidR="00C84AE5">
        <w:rPr>
          <w:color w:val="000000"/>
        </w:rPr>
        <w:t xml:space="preserve"> soft</w:t>
      </w:r>
      <w:r w:rsidR="006E4DD5">
        <w:rPr>
          <w:color w:val="000000"/>
        </w:rPr>
        <w:t xml:space="preserve">ware, </w:t>
      </w:r>
      <w:r w:rsidR="006E4DD5" w:rsidRPr="00AD7176">
        <w:rPr>
          <w:rFonts w:eastAsiaTheme="minorEastAsia"/>
        </w:rPr>
        <w:t>Walonoski</w:t>
      </w:r>
      <w:r w:rsidR="006E4DD5">
        <w:rPr>
          <w:rFonts w:eastAsiaTheme="minorEastAsia"/>
        </w:rPr>
        <w:t xml:space="preserve"> et al. </w:t>
      </w:r>
      <w:r w:rsidR="00EA5697">
        <w:rPr>
          <w:rFonts w:eastAsiaTheme="minorEastAsia"/>
        </w:rPr>
        <w:t xml:space="preserve">(2017) </w:t>
      </w:r>
      <w:r w:rsidR="006E4DD5">
        <w:rPr>
          <w:rFonts w:eastAsiaTheme="minorEastAsia"/>
        </w:rPr>
        <w:t xml:space="preserve">stated </w:t>
      </w:r>
      <w:r w:rsidR="00271A96">
        <w:rPr>
          <w:rFonts w:eastAsiaTheme="minorEastAsia"/>
        </w:rPr>
        <w:t>“</w:t>
      </w:r>
      <w:r w:rsidR="00271A96">
        <w:rPr>
          <w:color w:val="000000"/>
        </w:rPr>
        <w:t>Healthcare</w:t>
      </w:r>
      <w:r w:rsidR="00271A96" w:rsidRPr="00271A96">
        <w:rPr>
          <w:color w:val="000000"/>
        </w:rPr>
        <w:t xml:space="preserve"> lags other industries in information technology, data exchange, and interoperability. The lack of freely distributable health records has long hindered innovation in health care.</w:t>
      </w:r>
      <w:r w:rsidR="00271A96">
        <w:rPr>
          <w:color w:val="000000"/>
        </w:rPr>
        <w:t>”</w:t>
      </w:r>
      <w:r w:rsidR="00EA5697">
        <w:rPr>
          <w:color w:val="000000"/>
        </w:rPr>
        <w:t xml:space="preserve"> </w:t>
      </w:r>
      <w:r w:rsidR="00902EDC">
        <w:rPr>
          <w:color w:val="000000"/>
        </w:rPr>
        <w:t>Patient</w:t>
      </w:r>
      <w:r w:rsidR="001C42C7">
        <w:rPr>
          <w:color w:val="000000"/>
        </w:rPr>
        <w:t xml:space="preserve"> privacy and</w:t>
      </w:r>
      <w:r w:rsidR="00902EDC">
        <w:rPr>
          <w:color w:val="000000"/>
        </w:rPr>
        <w:t xml:space="preserve"> security </w:t>
      </w:r>
      <w:r w:rsidR="0000610C">
        <w:rPr>
          <w:color w:val="000000"/>
        </w:rPr>
        <w:t>restrict</w:t>
      </w:r>
      <w:r w:rsidR="001C42C7">
        <w:rPr>
          <w:color w:val="000000"/>
        </w:rPr>
        <w:t xml:space="preserve"> access to medical records</w:t>
      </w:r>
      <w:r w:rsidR="009C45D1">
        <w:rPr>
          <w:color w:val="000000"/>
        </w:rPr>
        <w:t xml:space="preserve"> needed to </w:t>
      </w:r>
      <w:r w:rsidR="002A59DC">
        <w:rPr>
          <w:color w:val="000000"/>
        </w:rPr>
        <w:t>develop statistical models.</w:t>
      </w:r>
      <w:r w:rsidR="00CC4369">
        <w:rPr>
          <w:color w:val="000000"/>
        </w:rPr>
        <w:t xml:space="preserve"> </w:t>
      </w:r>
      <w:r w:rsidR="008C55CF">
        <w:rPr>
          <w:color w:val="000000"/>
        </w:rPr>
        <w:t>On</w:t>
      </w:r>
      <w:r w:rsidR="00CC4369">
        <w:rPr>
          <w:color w:val="000000"/>
        </w:rPr>
        <w:t>e</w:t>
      </w:r>
      <w:r w:rsidR="008C55CF">
        <w:rPr>
          <w:color w:val="000000"/>
        </w:rPr>
        <w:t xml:space="preserve"> disadvantage </w:t>
      </w:r>
      <w:r w:rsidR="00680DAA">
        <w:rPr>
          <w:color w:val="000000"/>
        </w:rPr>
        <w:t xml:space="preserve">is </w:t>
      </w:r>
      <w:r w:rsidR="00F75854">
        <w:rPr>
          <w:color w:val="000000"/>
        </w:rPr>
        <w:t>t</w:t>
      </w:r>
      <w:r w:rsidR="00B644BF">
        <w:rPr>
          <w:color w:val="000000"/>
        </w:rPr>
        <w:t xml:space="preserve">hat </w:t>
      </w:r>
      <w:r w:rsidR="00BF5C5E">
        <w:rPr>
          <w:color w:val="000000"/>
        </w:rPr>
        <w:t xml:space="preserve">the model produced </w:t>
      </w:r>
      <w:r w:rsidR="00836C04">
        <w:rPr>
          <w:color w:val="000000"/>
        </w:rPr>
        <w:t xml:space="preserve">with synthetic data is not immediately </w:t>
      </w:r>
      <w:r w:rsidR="00836C04">
        <w:rPr>
          <w:color w:val="000000"/>
        </w:rPr>
        <w:lastRenderedPageBreak/>
        <w:t>actionable.</w:t>
      </w:r>
      <w:r w:rsidR="00CE0890">
        <w:rPr>
          <w:color w:val="000000"/>
        </w:rPr>
        <w:t xml:space="preserve"> </w:t>
      </w:r>
      <w:r w:rsidR="001A39F1">
        <w:rPr>
          <w:color w:val="000000"/>
        </w:rPr>
        <w:t xml:space="preserve">Once the model is developed, </w:t>
      </w:r>
      <w:r w:rsidR="00F91567">
        <w:rPr>
          <w:color w:val="000000"/>
        </w:rPr>
        <w:t xml:space="preserve">it </w:t>
      </w:r>
      <w:r w:rsidR="00630356">
        <w:rPr>
          <w:color w:val="000000"/>
        </w:rPr>
        <w:t xml:space="preserve">will need to be applied to </w:t>
      </w:r>
      <w:r w:rsidR="00A62918">
        <w:rPr>
          <w:color w:val="000000"/>
        </w:rPr>
        <w:t xml:space="preserve">real-world data to </w:t>
      </w:r>
      <w:r w:rsidR="00A41BF5">
        <w:rPr>
          <w:color w:val="000000"/>
        </w:rPr>
        <w:t>guide</w:t>
      </w:r>
      <w:r w:rsidR="00A104D3">
        <w:rPr>
          <w:color w:val="000000"/>
        </w:rPr>
        <w:t xml:space="preserve"> healthcare organizations</w:t>
      </w:r>
      <w:r w:rsidR="00C41166">
        <w:rPr>
          <w:color w:val="000000"/>
        </w:rPr>
        <w:t xml:space="preserve"> </w:t>
      </w:r>
      <w:r w:rsidR="00BB4EA0">
        <w:rPr>
          <w:color w:val="000000"/>
        </w:rPr>
        <w:t xml:space="preserve">to </w:t>
      </w:r>
      <w:r w:rsidR="00C41166">
        <w:rPr>
          <w:color w:val="000000"/>
        </w:rPr>
        <w:t>manage resources (</w:t>
      </w:r>
      <w:r w:rsidR="00C41166" w:rsidRPr="00AD7176">
        <w:rPr>
          <w:rFonts w:eastAsiaTheme="minorEastAsia"/>
        </w:rPr>
        <w:t>Walonoski</w:t>
      </w:r>
      <w:r w:rsidR="00C41166">
        <w:rPr>
          <w:rFonts w:eastAsiaTheme="minorEastAsia"/>
        </w:rPr>
        <w:t xml:space="preserve"> et al., 2017)</w:t>
      </w:r>
      <w:r w:rsidR="00C41166">
        <w:rPr>
          <w:color w:val="000000"/>
        </w:rPr>
        <w:t xml:space="preserve">. </w:t>
      </w:r>
    </w:p>
    <w:p w14:paraId="0E209138" w14:textId="66CEC164" w:rsidR="003C5E1F" w:rsidDel="008B1EFB" w:rsidRDefault="009059BF" w:rsidP="008B1EFB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del w:id="1" w:author="Amanda Terzin" w:date="2022-11-22T20:51:00Z"/>
          <w:rFonts w:eastAsiaTheme="minorEastAsia"/>
          <w:color w:val="000000"/>
        </w:rPr>
      </w:pPr>
      <w:r>
        <w:rPr>
          <w:rFonts w:eastAsiaTheme="minorEastAsia"/>
          <w:color w:val="000000"/>
        </w:rPr>
        <w:t xml:space="preserve">Gathering the </w:t>
      </w:r>
      <w:r w:rsidR="00FF4916">
        <w:rPr>
          <w:rFonts w:eastAsiaTheme="minorEastAsia"/>
          <w:color w:val="000000"/>
        </w:rPr>
        <w:t>needed</w:t>
      </w:r>
      <w:r w:rsidR="00046BD9">
        <w:rPr>
          <w:rFonts w:eastAsiaTheme="minorEastAsia"/>
          <w:color w:val="000000"/>
        </w:rPr>
        <w:t xml:space="preserve"> data from the </w:t>
      </w:r>
      <w:r w:rsidR="006141CE">
        <w:rPr>
          <w:rFonts w:eastAsiaTheme="minorEastAsia"/>
          <w:color w:val="000000"/>
        </w:rPr>
        <w:t xml:space="preserve">Synthea set was </w:t>
      </w:r>
      <w:r w:rsidR="00B72237">
        <w:rPr>
          <w:rFonts w:eastAsiaTheme="minorEastAsia"/>
          <w:color w:val="000000"/>
        </w:rPr>
        <w:t>challenging</w:t>
      </w:r>
      <w:r w:rsidR="006141CE">
        <w:rPr>
          <w:rFonts w:eastAsiaTheme="minorEastAsia"/>
          <w:color w:val="000000"/>
        </w:rPr>
        <w:t xml:space="preserve">. </w:t>
      </w:r>
      <w:r w:rsidR="00C1407C">
        <w:rPr>
          <w:rFonts w:eastAsiaTheme="minorEastAsia"/>
          <w:color w:val="000000"/>
        </w:rPr>
        <w:t>The initia</w:t>
      </w:r>
      <w:r w:rsidR="008143D3">
        <w:rPr>
          <w:rFonts w:eastAsiaTheme="minorEastAsia"/>
          <w:color w:val="000000"/>
        </w:rPr>
        <w:t xml:space="preserve">l set contains 16 separate csv files. </w:t>
      </w:r>
      <w:r w:rsidR="004346B7">
        <w:rPr>
          <w:rFonts w:eastAsiaTheme="minorEastAsia"/>
          <w:color w:val="000000"/>
        </w:rPr>
        <w:t>Following</w:t>
      </w:r>
      <w:r w:rsidR="00540E1B">
        <w:rPr>
          <w:rFonts w:eastAsiaTheme="minorEastAsia"/>
          <w:color w:val="000000"/>
        </w:rPr>
        <w:t xml:space="preserve"> a </w:t>
      </w:r>
      <w:r w:rsidR="004346B7">
        <w:rPr>
          <w:rFonts w:eastAsiaTheme="minorEastAsia"/>
          <w:color w:val="000000"/>
        </w:rPr>
        <w:t>review of</w:t>
      </w:r>
      <w:r w:rsidR="008143D3">
        <w:rPr>
          <w:rFonts w:eastAsiaTheme="minorEastAsia"/>
          <w:color w:val="000000"/>
        </w:rPr>
        <w:t xml:space="preserve"> </w:t>
      </w:r>
      <w:r w:rsidR="00783A02">
        <w:rPr>
          <w:rFonts w:eastAsiaTheme="minorEastAsia"/>
          <w:color w:val="000000"/>
        </w:rPr>
        <w:t xml:space="preserve">each </w:t>
      </w:r>
      <w:r w:rsidR="00B667B8">
        <w:rPr>
          <w:rFonts w:eastAsiaTheme="minorEastAsia"/>
          <w:color w:val="000000"/>
        </w:rPr>
        <w:t>of</w:t>
      </w:r>
      <w:r w:rsidR="00783A02">
        <w:rPr>
          <w:rFonts w:eastAsiaTheme="minorEastAsia"/>
          <w:color w:val="000000"/>
        </w:rPr>
        <w:t xml:space="preserve"> these, 4 were found to have the </w:t>
      </w:r>
      <w:r w:rsidR="00923394">
        <w:rPr>
          <w:rFonts w:eastAsiaTheme="minorEastAsia"/>
          <w:color w:val="000000"/>
        </w:rPr>
        <w:t>needed</w:t>
      </w:r>
      <w:r w:rsidR="00783A02">
        <w:rPr>
          <w:rFonts w:eastAsiaTheme="minorEastAsia"/>
          <w:color w:val="000000"/>
        </w:rPr>
        <w:t xml:space="preserve"> information for this study</w:t>
      </w:r>
      <w:r w:rsidR="005D243D">
        <w:rPr>
          <w:rFonts w:eastAsiaTheme="minorEastAsia"/>
          <w:color w:val="000000"/>
        </w:rPr>
        <w:t>:</w:t>
      </w:r>
      <w:r w:rsidR="00783A02">
        <w:rPr>
          <w:rFonts w:eastAsiaTheme="minorEastAsia"/>
          <w:color w:val="000000"/>
        </w:rPr>
        <w:t xml:space="preserve"> </w:t>
      </w:r>
      <w:r w:rsidR="00B667B8" w:rsidRPr="00B667B8">
        <w:rPr>
          <w:rFonts w:eastAsiaTheme="minorEastAsia"/>
          <w:color w:val="000000"/>
        </w:rPr>
        <w:t>patients, conditions, encounters, and observations.</w:t>
      </w:r>
      <w:r w:rsidR="00B667B8">
        <w:rPr>
          <w:rFonts w:eastAsiaTheme="minorEastAsia"/>
          <w:color w:val="000000"/>
        </w:rPr>
        <w:t xml:space="preserve"> </w:t>
      </w:r>
      <w:r w:rsidR="001C3233" w:rsidRPr="001C3233">
        <w:rPr>
          <w:rFonts w:eastAsiaTheme="minorEastAsia"/>
          <w:color w:val="000000"/>
        </w:rPr>
        <w:t xml:space="preserve">The </w:t>
      </w:r>
      <w:r w:rsidR="00EB16E4">
        <w:rPr>
          <w:rFonts w:eastAsiaTheme="minorEastAsia"/>
          <w:color w:val="000000"/>
        </w:rPr>
        <w:t>patients’</w:t>
      </w:r>
      <w:r w:rsidR="001C3233" w:rsidRPr="001C3233">
        <w:rPr>
          <w:rFonts w:eastAsiaTheme="minorEastAsia"/>
          <w:color w:val="000000"/>
        </w:rPr>
        <w:t xml:space="preserve"> file </w:t>
      </w:r>
      <w:r w:rsidR="001C3233">
        <w:rPr>
          <w:rFonts w:eastAsiaTheme="minorEastAsia"/>
          <w:color w:val="000000"/>
        </w:rPr>
        <w:t xml:space="preserve">was the most </w:t>
      </w:r>
      <w:r w:rsidR="00E978E6">
        <w:rPr>
          <w:rFonts w:eastAsiaTheme="minorEastAsia"/>
          <w:color w:val="000000"/>
        </w:rPr>
        <w:t>straightforward,</w:t>
      </w:r>
      <w:r w:rsidR="001C3233">
        <w:rPr>
          <w:rFonts w:eastAsiaTheme="minorEastAsia"/>
          <w:color w:val="000000"/>
        </w:rPr>
        <w:t xml:space="preserve"> containing</w:t>
      </w:r>
      <w:r w:rsidR="001C3233" w:rsidRPr="001C3233">
        <w:rPr>
          <w:rFonts w:eastAsiaTheme="minorEastAsia"/>
          <w:color w:val="000000"/>
        </w:rPr>
        <w:t xml:space="preserve"> one row per patient</w:t>
      </w:r>
      <w:r w:rsidR="0059531C">
        <w:rPr>
          <w:rFonts w:eastAsiaTheme="minorEastAsia"/>
          <w:color w:val="000000"/>
        </w:rPr>
        <w:t>.</w:t>
      </w:r>
      <w:r w:rsidR="009F4456">
        <w:rPr>
          <w:rFonts w:eastAsiaTheme="minorEastAsia"/>
          <w:color w:val="000000"/>
        </w:rPr>
        <w:t xml:space="preserve"> </w:t>
      </w:r>
      <w:r w:rsidR="009F4456" w:rsidRPr="00923394">
        <w:rPr>
          <w:rFonts w:eastAsiaTheme="minorEastAsia"/>
          <w:color w:val="000000"/>
        </w:rPr>
        <w:t xml:space="preserve">The conditions, observations, and encounters files </w:t>
      </w:r>
      <w:r w:rsidR="00CE54DA">
        <w:rPr>
          <w:rFonts w:eastAsiaTheme="minorEastAsia"/>
          <w:color w:val="000000"/>
        </w:rPr>
        <w:t>each contained more than a mill</w:t>
      </w:r>
      <w:r w:rsidR="0061220A">
        <w:rPr>
          <w:rFonts w:eastAsiaTheme="minorEastAsia"/>
          <w:color w:val="000000"/>
        </w:rPr>
        <w:t>ion rows.</w:t>
      </w:r>
      <w:r w:rsidR="00EC0009">
        <w:rPr>
          <w:rFonts w:eastAsiaTheme="minorEastAsia"/>
          <w:color w:val="000000"/>
        </w:rPr>
        <w:t xml:space="preserve"> Each patient </w:t>
      </w:r>
      <w:r w:rsidR="00AD254B">
        <w:rPr>
          <w:rFonts w:eastAsiaTheme="minorEastAsia"/>
          <w:color w:val="000000"/>
        </w:rPr>
        <w:t xml:space="preserve">had multiple rows for </w:t>
      </w:r>
      <w:r w:rsidR="0096741B">
        <w:rPr>
          <w:rFonts w:eastAsiaTheme="minorEastAsia"/>
          <w:color w:val="000000"/>
        </w:rPr>
        <w:t xml:space="preserve">each </w:t>
      </w:r>
      <w:r w:rsidR="0096741B" w:rsidRPr="00923394">
        <w:rPr>
          <w:rFonts w:eastAsiaTheme="minorEastAsia"/>
          <w:color w:val="000000"/>
        </w:rPr>
        <w:t>condition, observation, and encounter</w:t>
      </w:r>
      <w:r w:rsidR="0096741B">
        <w:rPr>
          <w:rFonts w:eastAsiaTheme="minorEastAsia"/>
          <w:color w:val="000000"/>
        </w:rPr>
        <w:t xml:space="preserve">, and </w:t>
      </w:r>
      <w:r w:rsidR="00107067">
        <w:rPr>
          <w:rFonts w:eastAsiaTheme="minorEastAsia"/>
          <w:color w:val="000000"/>
        </w:rPr>
        <w:t xml:space="preserve">repeated additional rows </w:t>
      </w:r>
      <w:r w:rsidR="00AF1E33">
        <w:rPr>
          <w:rFonts w:eastAsiaTheme="minorEastAsia"/>
          <w:color w:val="000000"/>
        </w:rPr>
        <w:t xml:space="preserve">for </w:t>
      </w:r>
      <w:r w:rsidR="00814EC2">
        <w:rPr>
          <w:rFonts w:eastAsiaTheme="minorEastAsia"/>
          <w:color w:val="000000"/>
        </w:rPr>
        <w:t>entries</w:t>
      </w:r>
      <w:r w:rsidR="00522A86">
        <w:rPr>
          <w:rFonts w:eastAsiaTheme="minorEastAsia"/>
          <w:color w:val="000000"/>
        </w:rPr>
        <w:t xml:space="preserve"> repeated on </w:t>
      </w:r>
      <w:r w:rsidR="00814EC2">
        <w:rPr>
          <w:rFonts w:eastAsiaTheme="minorEastAsia"/>
          <w:color w:val="000000"/>
        </w:rPr>
        <w:t xml:space="preserve">different dates. </w:t>
      </w:r>
      <w:r w:rsidR="004A4FDA">
        <w:rPr>
          <w:rFonts w:eastAsiaTheme="minorEastAsia"/>
          <w:color w:val="000000"/>
        </w:rPr>
        <w:t xml:space="preserve">For example, a </w:t>
      </w:r>
      <w:r w:rsidR="00350ED5">
        <w:rPr>
          <w:rFonts w:eastAsiaTheme="minorEastAsia"/>
          <w:color w:val="000000"/>
        </w:rPr>
        <w:t>patient’s</w:t>
      </w:r>
      <w:r w:rsidR="004A4FDA">
        <w:rPr>
          <w:rFonts w:eastAsiaTheme="minorEastAsia"/>
          <w:color w:val="000000"/>
        </w:rPr>
        <w:t xml:space="preserve"> conditions </w:t>
      </w:r>
      <w:r w:rsidR="00350ED5">
        <w:rPr>
          <w:rFonts w:eastAsiaTheme="minorEastAsia"/>
          <w:color w:val="000000"/>
        </w:rPr>
        <w:t xml:space="preserve">are </w:t>
      </w:r>
      <w:r w:rsidR="004A4FDA">
        <w:rPr>
          <w:rFonts w:eastAsiaTheme="minorEastAsia"/>
          <w:color w:val="000000"/>
        </w:rPr>
        <w:t xml:space="preserve">documented </w:t>
      </w:r>
      <w:r w:rsidR="00350ED5">
        <w:rPr>
          <w:rFonts w:eastAsiaTheme="minorEastAsia"/>
          <w:color w:val="000000"/>
        </w:rPr>
        <w:t>with e</w:t>
      </w:r>
      <w:r w:rsidR="005D243D">
        <w:rPr>
          <w:rFonts w:eastAsiaTheme="minorEastAsia"/>
          <w:color w:val="000000"/>
        </w:rPr>
        <w:t>ach visit encounter</w:t>
      </w:r>
      <w:r w:rsidR="004A272B">
        <w:rPr>
          <w:rFonts w:eastAsiaTheme="minorEastAsia"/>
          <w:color w:val="000000"/>
        </w:rPr>
        <w:t>, resulting in the same condition</w:t>
      </w:r>
      <w:r w:rsidR="009860B8">
        <w:rPr>
          <w:rFonts w:eastAsiaTheme="minorEastAsia"/>
          <w:color w:val="000000"/>
        </w:rPr>
        <w:t xml:space="preserve"> listed in multiple rows with </w:t>
      </w:r>
      <w:r w:rsidR="002E3747">
        <w:rPr>
          <w:rFonts w:eastAsiaTheme="minorEastAsia"/>
          <w:color w:val="000000"/>
        </w:rPr>
        <w:t>different dates</w:t>
      </w:r>
      <w:r w:rsidR="00B85FE6">
        <w:rPr>
          <w:rFonts w:eastAsiaTheme="minorEastAsia"/>
          <w:color w:val="000000"/>
        </w:rPr>
        <w:t xml:space="preserve">. </w:t>
      </w:r>
      <w:r w:rsidR="002B787F">
        <w:rPr>
          <w:rFonts w:eastAsiaTheme="minorEastAsia"/>
          <w:color w:val="000000"/>
        </w:rPr>
        <w:t xml:space="preserve">The strategy I developed to tackle </w:t>
      </w:r>
      <w:r w:rsidR="00E837C7">
        <w:rPr>
          <w:rFonts w:eastAsiaTheme="minorEastAsia"/>
          <w:color w:val="000000"/>
        </w:rPr>
        <w:t xml:space="preserve">this large amount of data was to start with the </w:t>
      </w:r>
      <w:r w:rsidR="00837616">
        <w:rPr>
          <w:rFonts w:eastAsiaTheme="minorEastAsia"/>
          <w:color w:val="000000"/>
        </w:rPr>
        <w:t>patients’</w:t>
      </w:r>
      <w:r w:rsidR="00E837C7">
        <w:rPr>
          <w:rFonts w:eastAsiaTheme="minorEastAsia"/>
          <w:color w:val="000000"/>
        </w:rPr>
        <w:t xml:space="preserve"> file as the </w:t>
      </w:r>
      <w:r w:rsidR="00B04CF1">
        <w:rPr>
          <w:rFonts w:eastAsiaTheme="minorEastAsia"/>
          <w:color w:val="000000"/>
        </w:rPr>
        <w:t>anchoring base</w:t>
      </w:r>
      <w:r w:rsidR="0020652A">
        <w:rPr>
          <w:rFonts w:eastAsiaTheme="minorEastAsia"/>
          <w:color w:val="000000"/>
        </w:rPr>
        <w:t xml:space="preserve"> with </w:t>
      </w:r>
      <w:r w:rsidR="001C649C">
        <w:rPr>
          <w:rFonts w:eastAsiaTheme="minorEastAsia"/>
          <w:color w:val="000000"/>
        </w:rPr>
        <w:t xml:space="preserve">the </w:t>
      </w:r>
      <w:r w:rsidR="00837616">
        <w:rPr>
          <w:rFonts w:eastAsiaTheme="minorEastAsia"/>
          <w:color w:val="000000"/>
        </w:rPr>
        <w:t>patient’s</w:t>
      </w:r>
      <w:r w:rsidR="001C649C">
        <w:rPr>
          <w:rFonts w:eastAsiaTheme="minorEastAsia"/>
          <w:color w:val="000000"/>
        </w:rPr>
        <w:t xml:space="preserve"> id, birthday, and gender</w:t>
      </w:r>
      <w:r w:rsidR="00B04CF1">
        <w:rPr>
          <w:rFonts w:eastAsiaTheme="minorEastAsia"/>
          <w:color w:val="000000"/>
        </w:rPr>
        <w:t>.</w:t>
      </w:r>
      <w:r w:rsidR="001A0E9B">
        <w:rPr>
          <w:rFonts w:eastAsiaTheme="minorEastAsia"/>
          <w:color w:val="000000"/>
        </w:rPr>
        <w:t xml:space="preserve"> </w:t>
      </w:r>
      <w:r w:rsidR="005D0811">
        <w:rPr>
          <w:rFonts w:eastAsiaTheme="minorEastAsia"/>
          <w:color w:val="000000"/>
        </w:rPr>
        <w:t xml:space="preserve">The </w:t>
      </w:r>
      <w:r w:rsidR="000C4441">
        <w:rPr>
          <w:rFonts w:eastAsiaTheme="minorEastAsia"/>
          <w:color w:val="000000"/>
        </w:rPr>
        <w:t xml:space="preserve">COVID </w:t>
      </w:r>
      <w:r w:rsidR="007B363E">
        <w:rPr>
          <w:rFonts w:eastAsiaTheme="minorEastAsia"/>
          <w:color w:val="000000"/>
        </w:rPr>
        <w:t>test result</w:t>
      </w:r>
      <w:r w:rsidR="001D264F">
        <w:rPr>
          <w:rFonts w:eastAsiaTheme="minorEastAsia"/>
          <w:color w:val="000000"/>
        </w:rPr>
        <w:t>s</w:t>
      </w:r>
      <w:r w:rsidR="005D0811">
        <w:rPr>
          <w:rFonts w:eastAsiaTheme="minorEastAsia"/>
          <w:color w:val="000000"/>
        </w:rPr>
        <w:t xml:space="preserve"> in the observation</w:t>
      </w:r>
      <w:r w:rsidR="00747948">
        <w:rPr>
          <w:rFonts w:eastAsiaTheme="minorEastAsia"/>
          <w:color w:val="000000"/>
        </w:rPr>
        <w:t xml:space="preserve">s file </w:t>
      </w:r>
      <w:r w:rsidR="003D0719">
        <w:rPr>
          <w:rFonts w:eastAsiaTheme="minorEastAsia"/>
          <w:color w:val="000000"/>
        </w:rPr>
        <w:t xml:space="preserve">then </w:t>
      </w:r>
      <w:r w:rsidR="00747948">
        <w:rPr>
          <w:rFonts w:eastAsiaTheme="minorEastAsia"/>
          <w:color w:val="000000"/>
        </w:rPr>
        <w:t>identified</w:t>
      </w:r>
      <w:r w:rsidR="000B2DD6">
        <w:rPr>
          <w:rFonts w:eastAsiaTheme="minorEastAsia"/>
          <w:color w:val="000000"/>
        </w:rPr>
        <w:t xml:space="preserve"> the </w:t>
      </w:r>
      <w:r w:rsidR="00140B21">
        <w:rPr>
          <w:rFonts w:eastAsiaTheme="minorEastAsia"/>
          <w:color w:val="000000"/>
        </w:rPr>
        <w:t>COVID-positive</w:t>
      </w:r>
      <w:r w:rsidR="000B2DD6">
        <w:rPr>
          <w:rFonts w:eastAsiaTheme="minorEastAsia"/>
          <w:color w:val="000000"/>
        </w:rPr>
        <w:t xml:space="preserve"> patients</w:t>
      </w:r>
      <w:r w:rsidR="00C377EC">
        <w:rPr>
          <w:rFonts w:eastAsiaTheme="minorEastAsia"/>
          <w:color w:val="000000"/>
        </w:rPr>
        <w:t xml:space="preserve">. </w:t>
      </w:r>
      <w:r w:rsidR="00F349F9">
        <w:rPr>
          <w:rFonts w:eastAsiaTheme="minorEastAsia"/>
          <w:color w:val="000000"/>
        </w:rPr>
        <w:t xml:space="preserve">The date of </w:t>
      </w:r>
      <w:r w:rsidR="00F80F87">
        <w:rPr>
          <w:rFonts w:eastAsiaTheme="minorEastAsia"/>
          <w:color w:val="000000"/>
        </w:rPr>
        <w:t xml:space="preserve">the </w:t>
      </w:r>
      <w:r w:rsidR="00F349F9">
        <w:rPr>
          <w:rFonts w:eastAsiaTheme="minorEastAsia"/>
          <w:color w:val="000000"/>
        </w:rPr>
        <w:t xml:space="preserve">test allowed me to identify </w:t>
      </w:r>
      <w:r w:rsidR="00F80F87">
        <w:rPr>
          <w:rFonts w:eastAsiaTheme="minorEastAsia"/>
          <w:color w:val="000000"/>
        </w:rPr>
        <w:t>adult patients at the time of diagnosis.</w:t>
      </w:r>
      <w:r w:rsidR="00486F89">
        <w:rPr>
          <w:rFonts w:eastAsiaTheme="minorEastAsia"/>
          <w:color w:val="000000"/>
        </w:rPr>
        <w:t xml:space="preserve"> </w:t>
      </w:r>
      <w:r w:rsidR="005C3591">
        <w:rPr>
          <w:rFonts w:eastAsiaTheme="minorEastAsia"/>
          <w:color w:val="000000"/>
        </w:rPr>
        <w:t>I was ab</w:t>
      </w:r>
      <w:r w:rsidR="0015223B">
        <w:rPr>
          <w:rFonts w:eastAsiaTheme="minorEastAsia"/>
          <w:color w:val="000000"/>
        </w:rPr>
        <w:t xml:space="preserve">le to use the patient id to reduce each of the 4 files to </w:t>
      </w:r>
      <w:r w:rsidR="00A44D7A">
        <w:rPr>
          <w:rFonts w:eastAsiaTheme="minorEastAsia"/>
          <w:color w:val="000000"/>
        </w:rPr>
        <w:t>the</w:t>
      </w:r>
      <w:r w:rsidR="00994360">
        <w:rPr>
          <w:rFonts w:eastAsiaTheme="minorEastAsia"/>
          <w:color w:val="000000"/>
        </w:rPr>
        <w:t xml:space="preserve"> </w:t>
      </w:r>
      <w:r w:rsidR="00994360">
        <w:rPr>
          <w:color w:val="000000"/>
        </w:rPr>
        <w:t>71,329</w:t>
      </w:r>
      <w:r w:rsidR="00A44D7A">
        <w:rPr>
          <w:rFonts w:eastAsiaTheme="minorEastAsia"/>
          <w:color w:val="000000"/>
        </w:rPr>
        <w:t xml:space="preserve"> patients of interest </w:t>
      </w:r>
      <w:r w:rsidR="00994360">
        <w:rPr>
          <w:rFonts w:eastAsiaTheme="minorEastAsia"/>
          <w:color w:val="000000"/>
        </w:rPr>
        <w:t>in</w:t>
      </w:r>
      <w:r w:rsidR="0010752A">
        <w:rPr>
          <w:rFonts w:eastAsiaTheme="minorEastAsia"/>
          <w:color w:val="000000"/>
        </w:rPr>
        <w:t xml:space="preserve"> this study</w:t>
      </w:r>
      <w:r w:rsidR="00A44D7A">
        <w:rPr>
          <w:rFonts w:eastAsiaTheme="minorEastAsia"/>
          <w:color w:val="000000"/>
        </w:rPr>
        <w:t xml:space="preserve">. </w:t>
      </w:r>
      <w:r w:rsidR="00911EC9">
        <w:rPr>
          <w:rFonts w:eastAsiaTheme="minorEastAsia"/>
          <w:color w:val="000000"/>
        </w:rPr>
        <w:t xml:space="preserve">Because </w:t>
      </w:r>
      <w:r w:rsidR="004B241E">
        <w:rPr>
          <w:rFonts w:eastAsiaTheme="minorEastAsia"/>
          <w:color w:val="000000"/>
        </w:rPr>
        <w:t xml:space="preserve">this study focuses on </w:t>
      </w:r>
      <w:r w:rsidR="00BF7502">
        <w:rPr>
          <w:rFonts w:eastAsiaTheme="minorEastAsia"/>
          <w:color w:val="000000"/>
        </w:rPr>
        <w:t xml:space="preserve">assessing risk at </w:t>
      </w:r>
      <w:r w:rsidR="007530D2">
        <w:rPr>
          <w:rFonts w:eastAsiaTheme="minorEastAsia"/>
          <w:color w:val="000000"/>
        </w:rPr>
        <w:t xml:space="preserve">the time of COVID diagnosis, </w:t>
      </w:r>
      <w:r w:rsidR="00B400D8">
        <w:rPr>
          <w:rFonts w:eastAsiaTheme="minorEastAsia"/>
          <w:color w:val="000000"/>
        </w:rPr>
        <w:t xml:space="preserve">conditions recorded after the date of diagnosis were </w:t>
      </w:r>
      <w:r w:rsidR="00A24F1C">
        <w:rPr>
          <w:rFonts w:eastAsiaTheme="minorEastAsia"/>
          <w:color w:val="000000"/>
        </w:rPr>
        <w:t xml:space="preserve">disregarded.  </w:t>
      </w:r>
      <w:r w:rsidR="00B77635">
        <w:rPr>
          <w:rFonts w:eastAsiaTheme="minorEastAsia"/>
          <w:color w:val="000000"/>
        </w:rPr>
        <w:t xml:space="preserve">Other data extracted </w:t>
      </w:r>
      <w:r w:rsidR="00ED1C2D">
        <w:rPr>
          <w:rFonts w:eastAsiaTheme="minorEastAsia"/>
          <w:color w:val="000000"/>
        </w:rPr>
        <w:t>from</w:t>
      </w:r>
      <w:r w:rsidR="00B77635">
        <w:rPr>
          <w:rFonts w:eastAsiaTheme="minorEastAsia"/>
          <w:color w:val="000000"/>
        </w:rPr>
        <w:t xml:space="preserve"> </w:t>
      </w:r>
      <w:r w:rsidR="00ED1C2D">
        <w:rPr>
          <w:rFonts w:eastAsiaTheme="minorEastAsia"/>
          <w:color w:val="000000"/>
        </w:rPr>
        <w:t>t</w:t>
      </w:r>
      <w:r w:rsidR="00560775">
        <w:rPr>
          <w:rFonts w:eastAsiaTheme="minorEastAsia"/>
          <w:color w:val="000000"/>
        </w:rPr>
        <w:t xml:space="preserve">he observations file </w:t>
      </w:r>
      <w:r w:rsidR="00ED1C2D">
        <w:rPr>
          <w:rFonts w:eastAsiaTheme="minorEastAsia"/>
          <w:color w:val="000000"/>
        </w:rPr>
        <w:t>includes</w:t>
      </w:r>
      <w:r w:rsidR="00560775">
        <w:rPr>
          <w:rFonts w:eastAsiaTheme="minorEastAsia"/>
          <w:color w:val="000000"/>
        </w:rPr>
        <w:t xml:space="preserve"> the </w:t>
      </w:r>
      <w:r w:rsidR="00CF247B">
        <w:rPr>
          <w:rFonts w:eastAsiaTheme="minorEastAsia"/>
          <w:color w:val="000000"/>
        </w:rPr>
        <w:t xml:space="preserve">cause </w:t>
      </w:r>
      <w:r w:rsidR="00BE5CD7">
        <w:rPr>
          <w:rFonts w:eastAsiaTheme="minorEastAsia"/>
          <w:color w:val="000000"/>
        </w:rPr>
        <w:t xml:space="preserve">and date </w:t>
      </w:r>
      <w:r w:rsidR="00CF247B">
        <w:rPr>
          <w:rFonts w:eastAsiaTheme="minorEastAsia"/>
          <w:color w:val="000000"/>
        </w:rPr>
        <w:t xml:space="preserve">of death for determining </w:t>
      </w:r>
      <w:r w:rsidR="005F5958">
        <w:rPr>
          <w:rFonts w:eastAsiaTheme="minorEastAsia"/>
          <w:color w:val="000000"/>
        </w:rPr>
        <w:t>patients who died from their COVID infection</w:t>
      </w:r>
      <w:r w:rsidR="000F5E22">
        <w:rPr>
          <w:rFonts w:eastAsiaTheme="minorEastAsia"/>
          <w:color w:val="000000"/>
        </w:rPr>
        <w:t xml:space="preserve"> </w:t>
      </w:r>
      <w:r w:rsidR="008E69ED">
        <w:rPr>
          <w:rFonts w:eastAsiaTheme="minorEastAsia"/>
          <w:color w:val="000000"/>
        </w:rPr>
        <w:t>and</w:t>
      </w:r>
      <w:r w:rsidR="00C64401">
        <w:rPr>
          <w:rFonts w:eastAsiaTheme="minorEastAsia"/>
          <w:color w:val="000000"/>
        </w:rPr>
        <w:t xml:space="preserve"> the</w:t>
      </w:r>
      <w:r w:rsidR="00BE5CD7">
        <w:rPr>
          <w:rFonts w:eastAsiaTheme="minorEastAsia"/>
          <w:color w:val="000000"/>
        </w:rPr>
        <w:t xml:space="preserve"> </w:t>
      </w:r>
      <w:r w:rsidR="00C64401">
        <w:rPr>
          <w:rFonts w:eastAsiaTheme="minorEastAsia"/>
          <w:color w:val="000000"/>
        </w:rPr>
        <w:t>patient’s</w:t>
      </w:r>
      <w:r w:rsidR="00C3274B">
        <w:rPr>
          <w:rFonts w:eastAsiaTheme="minorEastAsia"/>
          <w:color w:val="000000"/>
        </w:rPr>
        <w:t xml:space="preserve"> smoking history</w:t>
      </w:r>
      <w:r w:rsidR="005F5958">
        <w:rPr>
          <w:rFonts w:eastAsiaTheme="minorEastAsia"/>
          <w:color w:val="000000"/>
        </w:rPr>
        <w:t xml:space="preserve">. </w:t>
      </w:r>
      <w:r w:rsidR="00296BBC">
        <w:rPr>
          <w:rFonts w:eastAsiaTheme="minorEastAsia"/>
          <w:color w:val="000000"/>
        </w:rPr>
        <w:t xml:space="preserve"> </w:t>
      </w:r>
      <w:r w:rsidR="00A02B06">
        <w:rPr>
          <w:rFonts w:eastAsiaTheme="minorEastAsia"/>
          <w:color w:val="000000"/>
        </w:rPr>
        <w:t xml:space="preserve">The conditions file </w:t>
      </w:r>
      <w:r w:rsidR="00BB3752">
        <w:rPr>
          <w:rFonts w:eastAsiaTheme="minorEastAsia"/>
          <w:color w:val="000000"/>
        </w:rPr>
        <w:t xml:space="preserve">contained </w:t>
      </w:r>
      <w:r w:rsidR="00212021">
        <w:rPr>
          <w:rFonts w:eastAsiaTheme="minorEastAsia"/>
          <w:color w:val="000000"/>
        </w:rPr>
        <w:t>1</w:t>
      </w:r>
      <w:r w:rsidR="003D0719">
        <w:rPr>
          <w:rFonts w:eastAsiaTheme="minorEastAsia"/>
          <w:color w:val="000000"/>
        </w:rPr>
        <w:t>70</w:t>
      </w:r>
      <w:r w:rsidR="00212021">
        <w:rPr>
          <w:rFonts w:eastAsiaTheme="minorEastAsia"/>
          <w:color w:val="000000"/>
        </w:rPr>
        <w:t xml:space="preserve"> unique conditions</w:t>
      </w:r>
      <w:r w:rsidR="00231263">
        <w:rPr>
          <w:rFonts w:eastAsiaTheme="minorEastAsia"/>
          <w:color w:val="000000"/>
        </w:rPr>
        <w:t xml:space="preserve">, of which </w:t>
      </w:r>
      <w:r w:rsidR="001F5CC4">
        <w:rPr>
          <w:rFonts w:eastAsiaTheme="minorEastAsia"/>
          <w:color w:val="000000"/>
        </w:rPr>
        <w:t>1</w:t>
      </w:r>
      <w:r w:rsidR="002F5896">
        <w:rPr>
          <w:rFonts w:eastAsiaTheme="minorEastAsia"/>
          <w:color w:val="000000"/>
        </w:rPr>
        <w:t>8</w:t>
      </w:r>
      <w:r w:rsidR="001F5CC4">
        <w:rPr>
          <w:rFonts w:eastAsiaTheme="minorEastAsia"/>
          <w:color w:val="000000"/>
        </w:rPr>
        <w:t xml:space="preserve"> were </w:t>
      </w:r>
      <w:r w:rsidR="00DA1EF9">
        <w:rPr>
          <w:rFonts w:eastAsiaTheme="minorEastAsia"/>
          <w:color w:val="000000"/>
        </w:rPr>
        <w:t xml:space="preserve">chosen as the </w:t>
      </w:r>
      <w:r w:rsidR="00FA48F5">
        <w:rPr>
          <w:rFonts w:eastAsiaTheme="minorEastAsia"/>
          <w:color w:val="000000"/>
        </w:rPr>
        <w:t>comorbidities</w:t>
      </w:r>
      <w:r w:rsidR="00DA1EF9">
        <w:rPr>
          <w:rFonts w:eastAsiaTheme="minorEastAsia"/>
          <w:color w:val="000000"/>
        </w:rPr>
        <w:t xml:space="preserve"> to include in this stu</w:t>
      </w:r>
      <w:r w:rsidR="00FA48F5">
        <w:rPr>
          <w:rFonts w:eastAsiaTheme="minorEastAsia"/>
          <w:color w:val="000000"/>
        </w:rPr>
        <w:t>dy.</w:t>
      </w:r>
      <w:r w:rsidR="00432F87">
        <w:rPr>
          <w:rFonts w:eastAsiaTheme="minorEastAsia"/>
          <w:color w:val="000000"/>
        </w:rPr>
        <w:t xml:space="preserve"> Lastly, the </w:t>
      </w:r>
      <w:r w:rsidR="00FB15B5">
        <w:rPr>
          <w:rFonts w:eastAsiaTheme="minorEastAsia"/>
          <w:color w:val="000000"/>
        </w:rPr>
        <w:t xml:space="preserve">Intensive Care Unit (ICU) and hospital </w:t>
      </w:r>
      <w:r w:rsidR="00EC1DB8">
        <w:rPr>
          <w:rFonts w:eastAsiaTheme="minorEastAsia"/>
          <w:color w:val="000000"/>
        </w:rPr>
        <w:t xml:space="preserve">days were extracted </w:t>
      </w:r>
      <w:r w:rsidR="002A0195">
        <w:rPr>
          <w:rFonts w:eastAsiaTheme="minorEastAsia"/>
          <w:color w:val="000000"/>
        </w:rPr>
        <w:t>from</w:t>
      </w:r>
      <w:r w:rsidR="00EC1DB8">
        <w:rPr>
          <w:rFonts w:eastAsiaTheme="minorEastAsia"/>
          <w:color w:val="000000"/>
        </w:rPr>
        <w:t xml:space="preserve"> the encounters file for any hospital </w:t>
      </w:r>
      <w:r w:rsidR="002A0195">
        <w:rPr>
          <w:rFonts w:eastAsiaTheme="minorEastAsia"/>
          <w:color w:val="000000"/>
        </w:rPr>
        <w:t>admissions</w:t>
      </w:r>
      <w:del w:id="2" w:author="Amanda Terzin" w:date="2022-11-22T20:51:00Z">
        <w:r w:rsidR="002A0195" w:rsidDel="008B1EFB">
          <w:rPr>
            <w:rFonts w:eastAsiaTheme="minorEastAsia"/>
            <w:color w:val="000000"/>
          </w:rPr>
          <w:delText>.</w:delText>
        </w:r>
      </w:del>
    </w:p>
    <w:p w14:paraId="6E00078B" w14:textId="77777777" w:rsidR="00B5524E" w:rsidRDefault="00B5524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Fonts w:eastAsiaTheme="minorEastAsia"/>
          <w:b/>
          <w:bCs/>
          <w:color w:val="000000"/>
        </w:rPr>
      </w:pPr>
    </w:p>
    <w:p w14:paraId="13D0192E" w14:textId="77777777" w:rsidR="00B5524E" w:rsidRDefault="00B5524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Fonts w:eastAsiaTheme="minorEastAsia"/>
          <w:b/>
          <w:bCs/>
          <w:color w:val="000000"/>
        </w:rPr>
      </w:pPr>
    </w:p>
    <w:p w14:paraId="2FDF2543" w14:textId="122E4314" w:rsidR="00216735" w:rsidRDefault="002D6953" w:rsidP="00B5524E">
      <w:pPr>
        <w:pStyle w:val="NormalWeb"/>
        <w:shd w:val="clear" w:color="auto" w:fill="FFFFFF"/>
        <w:spacing w:before="0" w:beforeAutospacing="0" w:after="0" w:afterAutospacing="0" w:line="480" w:lineRule="auto"/>
        <w:rPr>
          <w:rFonts w:eastAsiaTheme="minorEastAsia"/>
          <w:b/>
          <w:bCs/>
          <w:color w:val="000000"/>
        </w:rPr>
      </w:pPr>
      <w:r w:rsidRPr="002D6953">
        <w:rPr>
          <w:rFonts w:eastAsiaTheme="minorEastAsia"/>
          <w:b/>
          <w:bCs/>
          <w:color w:val="000000"/>
        </w:rPr>
        <w:lastRenderedPageBreak/>
        <w:t>Table 1</w:t>
      </w:r>
    </w:p>
    <w:p w14:paraId="02B6524E" w14:textId="3F5FE032" w:rsidR="002A201E" w:rsidRPr="0021732F" w:rsidRDefault="00B02AB0" w:rsidP="00B5524E">
      <w:pPr>
        <w:pStyle w:val="NormalWeb"/>
        <w:shd w:val="clear" w:color="auto" w:fill="FFFFFF"/>
        <w:spacing w:before="0" w:beforeAutospacing="0" w:after="0" w:afterAutospacing="0" w:line="480" w:lineRule="auto"/>
        <w:rPr>
          <w:rFonts w:eastAsiaTheme="minorEastAsia"/>
          <w:i/>
          <w:iCs/>
          <w:color w:val="000000"/>
        </w:rPr>
      </w:pPr>
      <w:r w:rsidRPr="0021732F">
        <w:rPr>
          <w:rFonts w:eastAsiaTheme="minorEastAsia"/>
          <w:i/>
          <w:iCs/>
          <w:color w:val="000000"/>
        </w:rPr>
        <w:t>Summary of</w:t>
      </w:r>
      <w:r w:rsidR="00FA7702" w:rsidRPr="0021732F">
        <w:rPr>
          <w:rFonts w:eastAsiaTheme="minorEastAsia"/>
          <w:i/>
          <w:iCs/>
          <w:color w:val="000000"/>
        </w:rPr>
        <w:t xml:space="preserve"> </w:t>
      </w:r>
      <w:r w:rsidR="0021732F" w:rsidRPr="0021732F">
        <w:rPr>
          <w:rFonts w:eastAsiaTheme="minorEastAsia"/>
          <w:i/>
          <w:iCs/>
          <w:color w:val="000000"/>
        </w:rPr>
        <w:t>original data use</w:t>
      </w:r>
    </w:p>
    <w:tbl>
      <w:tblPr>
        <w:tblpPr w:leftFromText="180" w:rightFromText="180" w:vertAnchor="text" w:horzAnchor="margin" w:tblpX="1344" w:tblpY="4"/>
        <w:tblW w:w="54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350"/>
        <w:gridCol w:w="1217"/>
        <w:gridCol w:w="1086"/>
        <w:gridCol w:w="1072"/>
        <w:gridCol w:w="759"/>
      </w:tblGrid>
      <w:tr w:rsidR="006918FC" w:rsidRPr="000E53D1" w14:paraId="38FBC464" w14:textId="77777777" w:rsidTr="00CC3929">
        <w:trPr>
          <w:trHeight w:val="260"/>
        </w:trPr>
        <w:tc>
          <w:tcPr>
            <w:tcW w:w="0" w:type="auto"/>
            <w:shd w:val="clear" w:color="4472C4" w:fill="4472C4"/>
            <w:noWrap/>
            <w:vAlign w:val="bottom"/>
            <w:hideMark/>
          </w:tcPr>
          <w:p w14:paraId="3A704EF0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csv</w:t>
            </w:r>
          </w:p>
        </w:tc>
        <w:tc>
          <w:tcPr>
            <w:tcW w:w="0" w:type="auto"/>
            <w:shd w:val="clear" w:color="4472C4" w:fill="4472C4"/>
          </w:tcPr>
          <w:p w14:paraId="019123BC" w14:textId="77777777" w:rsidR="006918FC" w:rsidRPr="000E53D1" w:rsidRDefault="006918FC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Rows</w:t>
            </w:r>
          </w:p>
        </w:tc>
        <w:tc>
          <w:tcPr>
            <w:tcW w:w="1088" w:type="dxa"/>
            <w:shd w:val="clear" w:color="4472C4" w:fill="4472C4"/>
          </w:tcPr>
          <w:p w14:paraId="38148EE8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1071" w:type="dxa"/>
            <w:shd w:val="clear" w:color="4472C4" w:fill="4472C4"/>
          </w:tcPr>
          <w:p w14:paraId="07BB2930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 xml:space="preserve">Columns    </w:t>
            </w:r>
          </w:p>
        </w:tc>
        <w:tc>
          <w:tcPr>
            <w:tcW w:w="760" w:type="dxa"/>
            <w:shd w:val="clear" w:color="4472C4" w:fill="4472C4"/>
          </w:tcPr>
          <w:p w14:paraId="3227B948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</w:p>
        </w:tc>
      </w:tr>
      <w:tr w:rsidR="006918FC" w:rsidRPr="000E53D1" w14:paraId="04344870" w14:textId="77777777" w:rsidTr="00CC3929">
        <w:trPr>
          <w:trHeight w:val="291"/>
        </w:trPr>
        <w:tc>
          <w:tcPr>
            <w:tcW w:w="0" w:type="auto"/>
            <w:shd w:val="clear" w:color="4472C4" w:fill="4472C4"/>
            <w:noWrap/>
            <w:vAlign w:val="bottom"/>
          </w:tcPr>
          <w:p w14:paraId="2DAA03E0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0" w:type="auto"/>
            <w:shd w:val="clear" w:color="4472C4" w:fill="4472C4"/>
          </w:tcPr>
          <w:p w14:paraId="6E637027" w14:textId="5C327C48" w:rsidR="006918FC" w:rsidRPr="000E53D1" w:rsidRDefault="002C3073" w:rsidP="002E0A60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O</w:t>
            </w:r>
            <w:r w:rsidR="006918FC" w:rsidRPr="000E53D1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riginal</w:t>
            </w:r>
          </w:p>
        </w:tc>
        <w:tc>
          <w:tcPr>
            <w:tcW w:w="1088" w:type="dxa"/>
            <w:shd w:val="clear" w:color="4472C4" w:fill="4472C4"/>
          </w:tcPr>
          <w:p w14:paraId="77D288D1" w14:textId="247AD7AC" w:rsidR="006918FC" w:rsidRPr="000E53D1" w:rsidRDefault="002C3073" w:rsidP="002E0A60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K</w:t>
            </w:r>
            <w:r w:rsidR="006918FC" w:rsidRPr="000E53D1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ept</w:t>
            </w:r>
          </w:p>
        </w:tc>
        <w:tc>
          <w:tcPr>
            <w:tcW w:w="1071" w:type="dxa"/>
            <w:shd w:val="clear" w:color="4472C4" w:fill="4472C4"/>
          </w:tcPr>
          <w:p w14:paraId="62D7B57B" w14:textId="6FE469C8" w:rsidR="006918FC" w:rsidRPr="000E53D1" w:rsidRDefault="002C3073" w:rsidP="002E0A60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O</w:t>
            </w:r>
            <w:r w:rsidR="006918FC" w:rsidRPr="000E53D1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riginal</w:t>
            </w:r>
          </w:p>
        </w:tc>
        <w:tc>
          <w:tcPr>
            <w:tcW w:w="760" w:type="dxa"/>
            <w:shd w:val="clear" w:color="4472C4" w:fill="4472C4"/>
          </w:tcPr>
          <w:p w14:paraId="085A1DC2" w14:textId="2BDA4517" w:rsidR="006918FC" w:rsidRPr="000E53D1" w:rsidRDefault="002C3073" w:rsidP="002E0A60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K</w:t>
            </w:r>
            <w:r w:rsidR="006918FC" w:rsidRPr="000E53D1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ept</w:t>
            </w:r>
          </w:p>
        </w:tc>
      </w:tr>
      <w:tr w:rsidR="006918FC" w:rsidRPr="000E53D1" w14:paraId="24121A87" w14:textId="77777777" w:rsidTr="00CC3929">
        <w:trPr>
          <w:trHeight w:val="291"/>
        </w:trPr>
        <w:tc>
          <w:tcPr>
            <w:tcW w:w="0" w:type="auto"/>
            <w:shd w:val="clear" w:color="D9E1F2" w:fill="D9E1F2"/>
            <w:noWrap/>
            <w:vAlign w:val="bottom"/>
            <w:hideMark/>
          </w:tcPr>
          <w:p w14:paraId="64CBA390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hAnsi="Arial" w:cs="Arial"/>
                <w:bCs/>
                <w:sz w:val="20"/>
                <w:szCs w:val="20"/>
              </w:rPr>
              <w:t>patients</w:t>
            </w:r>
          </w:p>
        </w:tc>
        <w:tc>
          <w:tcPr>
            <w:tcW w:w="0" w:type="auto"/>
            <w:shd w:val="clear" w:color="D9E1F2" w:fill="D9E1F2"/>
          </w:tcPr>
          <w:p w14:paraId="734EB1F6" w14:textId="77777777" w:rsidR="006918FC" w:rsidRPr="000E53D1" w:rsidRDefault="006918FC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hAnsi="Arial" w:cs="Arial"/>
                <w:bCs/>
                <w:sz w:val="20"/>
                <w:szCs w:val="20"/>
              </w:rPr>
              <w:t>124,150</w:t>
            </w:r>
          </w:p>
        </w:tc>
        <w:tc>
          <w:tcPr>
            <w:tcW w:w="1088" w:type="dxa"/>
            <w:shd w:val="clear" w:color="D9E1F2" w:fill="D9E1F2"/>
          </w:tcPr>
          <w:p w14:paraId="2D0E24BA" w14:textId="77777777" w:rsidR="006918FC" w:rsidRPr="000E53D1" w:rsidRDefault="006918FC" w:rsidP="002E0A60">
            <w:pPr>
              <w:spacing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 w:rsidRPr="000E53D1">
              <w:rPr>
                <w:rFonts w:ascii="Arial" w:hAnsi="Arial" w:cs="Arial"/>
                <w:bCs/>
                <w:sz w:val="20"/>
                <w:szCs w:val="20"/>
              </w:rPr>
              <w:t>71,329</w:t>
            </w:r>
          </w:p>
        </w:tc>
        <w:tc>
          <w:tcPr>
            <w:tcW w:w="1071" w:type="dxa"/>
            <w:shd w:val="clear" w:color="D9E1F2" w:fill="D9E1F2"/>
          </w:tcPr>
          <w:p w14:paraId="12A3BEE0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hAnsi="Arial" w:cs="Arial"/>
                <w:bCs/>
                <w:sz w:val="20"/>
                <w:szCs w:val="20"/>
              </w:rPr>
              <w:t>25</w:t>
            </w:r>
          </w:p>
        </w:tc>
        <w:tc>
          <w:tcPr>
            <w:tcW w:w="760" w:type="dxa"/>
            <w:shd w:val="clear" w:color="D9E1F2" w:fill="D9E1F2"/>
          </w:tcPr>
          <w:p w14:paraId="2EDE5FE8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</w:t>
            </w:r>
          </w:p>
        </w:tc>
      </w:tr>
      <w:tr w:rsidR="006918FC" w:rsidRPr="000E53D1" w14:paraId="067A66AF" w14:textId="77777777" w:rsidTr="00CC3929">
        <w:trPr>
          <w:trHeight w:val="291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5907F50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hAnsi="Arial" w:cs="Arial"/>
                <w:bCs/>
                <w:sz w:val="20"/>
                <w:szCs w:val="20"/>
              </w:rPr>
              <w:t>conditions</w:t>
            </w:r>
          </w:p>
        </w:tc>
        <w:tc>
          <w:tcPr>
            <w:tcW w:w="0" w:type="auto"/>
          </w:tcPr>
          <w:p w14:paraId="73710AD5" w14:textId="77777777" w:rsidR="006918FC" w:rsidRPr="000E53D1" w:rsidRDefault="006918FC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1,143,900</w:t>
            </w:r>
          </w:p>
        </w:tc>
        <w:tc>
          <w:tcPr>
            <w:tcW w:w="1088" w:type="dxa"/>
          </w:tcPr>
          <w:p w14:paraId="52B9875D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114,349</w:t>
            </w:r>
          </w:p>
        </w:tc>
        <w:tc>
          <w:tcPr>
            <w:tcW w:w="1071" w:type="dxa"/>
          </w:tcPr>
          <w:p w14:paraId="328AC989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6</w:t>
            </w:r>
          </w:p>
        </w:tc>
        <w:tc>
          <w:tcPr>
            <w:tcW w:w="760" w:type="dxa"/>
          </w:tcPr>
          <w:p w14:paraId="116262F1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</w:t>
            </w:r>
          </w:p>
        </w:tc>
      </w:tr>
      <w:tr w:rsidR="006918FC" w:rsidRPr="000E53D1" w14:paraId="10ACA2F9" w14:textId="77777777" w:rsidTr="00CC3929">
        <w:trPr>
          <w:trHeight w:val="291"/>
        </w:trPr>
        <w:tc>
          <w:tcPr>
            <w:tcW w:w="0" w:type="auto"/>
            <w:shd w:val="clear" w:color="D9E1F2" w:fill="D9E1F2"/>
            <w:noWrap/>
            <w:vAlign w:val="bottom"/>
            <w:hideMark/>
          </w:tcPr>
          <w:p w14:paraId="20C204B8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hAnsi="Arial" w:cs="Arial"/>
                <w:bCs/>
                <w:sz w:val="20"/>
                <w:szCs w:val="20"/>
              </w:rPr>
              <w:t>encounters</w:t>
            </w:r>
          </w:p>
        </w:tc>
        <w:tc>
          <w:tcPr>
            <w:tcW w:w="0" w:type="auto"/>
            <w:shd w:val="clear" w:color="D9E1F2" w:fill="D9E1F2"/>
          </w:tcPr>
          <w:p w14:paraId="4E3BC2B6" w14:textId="77777777" w:rsidR="006918FC" w:rsidRPr="000E53D1" w:rsidRDefault="006918FC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1,881,954</w:t>
            </w:r>
          </w:p>
        </w:tc>
        <w:tc>
          <w:tcPr>
            <w:tcW w:w="1088" w:type="dxa"/>
            <w:shd w:val="clear" w:color="D9E1F2" w:fill="D9E1F2"/>
          </w:tcPr>
          <w:p w14:paraId="65A99EF9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21,929</w:t>
            </w:r>
          </w:p>
        </w:tc>
        <w:tc>
          <w:tcPr>
            <w:tcW w:w="1071" w:type="dxa"/>
            <w:shd w:val="clear" w:color="D9E1F2" w:fill="D9E1F2"/>
          </w:tcPr>
          <w:p w14:paraId="3744B503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15</w:t>
            </w:r>
          </w:p>
        </w:tc>
        <w:tc>
          <w:tcPr>
            <w:tcW w:w="760" w:type="dxa"/>
            <w:shd w:val="clear" w:color="D9E1F2" w:fill="D9E1F2"/>
          </w:tcPr>
          <w:p w14:paraId="61E105E9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6918FC" w:rsidRPr="000E53D1" w14:paraId="0A257D29" w14:textId="77777777" w:rsidTr="00CC3929">
        <w:trPr>
          <w:trHeight w:val="291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F4F071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hAnsi="Arial" w:cs="Arial"/>
                <w:bCs/>
                <w:sz w:val="20"/>
                <w:szCs w:val="20"/>
              </w:rPr>
              <w:t>observations</w:t>
            </w:r>
          </w:p>
        </w:tc>
        <w:tc>
          <w:tcPr>
            <w:tcW w:w="0" w:type="auto"/>
          </w:tcPr>
          <w:p w14:paraId="54B8EB8D" w14:textId="77777777" w:rsidR="006918FC" w:rsidRPr="000E53D1" w:rsidRDefault="006918FC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1,621,9969</w:t>
            </w:r>
          </w:p>
        </w:tc>
        <w:tc>
          <w:tcPr>
            <w:tcW w:w="1088" w:type="dxa"/>
          </w:tcPr>
          <w:p w14:paraId="55316B85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132,648</w:t>
            </w:r>
          </w:p>
        </w:tc>
        <w:tc>
          <w:tcPr>
            <w:tcW w:w="1071" w:type="dxa"/>
          </w:tcPr>
          <w:p w14:paraId="63F6AB59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8</w:t>
            </w:r>
          </w:p>
        </w:tc>
        <w:tc>
          <w:tcPr>
            <w:tcW w:w="760" w:type="dxa"/>
          </w:tcPr>
          <w:p w14:paraId="091873F7" w14:textId="77777777" w:rsidR="006918FC" w:rsidRPr="000E53D1" w:rsidRDefault="006918FC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0E53D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</w:t>
            </w:r>
          </w:p>
        </w:tc>
      </w:tr>
    </w:tbl>
    <w:p w14:paraId="144E93D8" w14:textId="77777777" w:rsidR="00B5524E" w:rsidRDefault="00B5524E" w:rsidP="002A201E">
      <w:pPr>
        <w:pStyle w:val="NormalWeb"/>
        <w:shd w:val="clear" w:color="auto" w:fill="FFFFFF"/>
        <w:spacing w:before="0" w:beforeAutospacing="0" w:after="0" w:afterAutospacing="0" w:line="480" w:lineRule="auto"/>
        <w:rPr>
          <w:color w:val="333333"/>
        </w:rPr>
      </w:pPr>
    </w:p>
    <w:p w14:paraId="43B92544" w14:textId="35302D82" w:rsidR="003234AC" w:rsidRPr="009F0A5D" w:rsidRDefault="003234AC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 w:rsidRPr="009F0A5D">
        <w:rPr>
          <w:color w:val="333333"/>
        </w:rPr>
        <w:t> </w:t>
      </w:r>
    </w:p>
    <w:p w14:paraId="14B7EF21" w14:textId="77777777" w:rsidR="003C5E1F" w:rsidRDefault="003C5E1F" w:rsidP="00970CE7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jc w:val="center"/>
        <w:rPr>
          <w:ins w:id="3" w:author="Amanda Terzin" w:date="2022-11-22T20:45:00Z"/>
          <w:rStyle w:val="Strong"/>
          <w:color w:val="333333"/>
        </w:rPr>
      </w:pPr>
    </w:p>
    <w:p w14:paraId="6E706F95" w14:textId="77777777" w:rsidR="003C5E1F" w:rsidRDefault="003C5E1F" w:rsidP="00970CE7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jc w:val="center"/>
        <w:rPr>
          <w:ins w:id="4" w:author="Amanda Terzin" w:date="2022-11-22T20:45:00Z"/>
          <w:rStyle w:val="Strong"/>
          <w:color w:val="333333"/>
        </w:rPr>
      </w:pPr>
    </w:p>
    <w:p w14:paraId="5D97B814" w14:textId="77777777" w:rsidR="00B5524E" w:rsidRDefault="00B5524E" w:rsidP="00970CE7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jc w:val="center"/>
        <w:rPr>
          <w:rStyle w:val="Strong"/>
          <w:color w:val="333333"/>
        </w:rPr>
      </w:pPr>
    </w:p>
    <w:p w14:paraId="64E94FE6" w14:textId="5C73B29A" w:rsidR="00034C30" w:rsidRPr="009F0A5D" w:rsidRDefault="00BB3752" w:rsidP="00970CE7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jc w:val="center"/>
        <w:rPr>
          <w:color w:val="333333"/>
        </w:rPr>
      </w:pPr>
      <w:r>
        <w:rPr>
          <w:rStyle w:val="Strong"/>
          <w:color w:val="333333"/>
        </w:rPr>
        <w:t>D</w:t>
      </w:r>
      <w:r w:rsidR="00034C30" w:rsidRPr="009F0A5D">
        <w:rPr>
          <w:rStyle w:val="Strong"/>
          <w:color w:val="333333"/>
        </w:rPr>
        <w:t>ata Extraction and Preparation</w:t>
      </w:r>
    </w:p>
    <w:p w14:paraId="4B8069E8" w14:textId="7A0BA701" w:rsidR="003234AC" w:rsidRDefault="00601D2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color w:val="333333"/>
        </w:rPr>
        <w:t>Data extraction</w:t>
      </w:r>
      <w:r w:rsidR="00130692">
        <w:rPr>
          <w:color w:val="333333"/>
        </w:rPr>
        <w:t xml:space="preserve">, cleaning, and preparation </w:t>
      </w:r>
      <w:r w:rsidR="00C440F2">
        <w:rPr>
          <w:color w:val="333333"/>
        </w:rPr>
        <w:t>were</w:t>
      </w:r>
      <w:r w:rsidR="002218C4">
        <w:rPr>
          <w:color w:val="333333"/>
        </w:rPr>
        <w:t xml:space="preserve"> done with Python in a </w:t>
      </w:r>
      <w:proofErr w:type="spellStart"/>
      <w:r w:rsidR="002218C4">
        <w:rPr>
          <w:color w:val="333333"/>
        </w:rPr>
        <w:t>Jupyter</w:t>
      </w:r>
      <w:proofErr w:type="spellEnd"/>
      <w:r w:rsidR="002218C4">
        <w:rPr>
          <w:color w:val="333333"/>
        </w:rPr>
        <w:t xml:space="preserve"> </w:t>
      </w:r>
      <w:r w:rsidR="00703106">
        <w:rPr>
          <w:color w:val="333333"/>
        </w:rPr>
        <w:t>N</w:t>
      </w:r>
      <w:r w:rsidR="002218C4">
        <w:rPr>
          <w:color w:val="333333"/>
        </w:rPr>
        <w:t>otebook</w:t>
      </w:r>
      <w:r w:rsidR="00167FD3">
        <w:rPr>
          <w:color w:val="333333"/>
        </w:rPr>
        <w:t xml:space="preserve">. </w:t>
      </w:r>
      <w:r w:rsidR="00486C17">
        <w:rPr>
          <w:color w:val="333333"/>
        </w:rPr>
        <w:t xml:space="preserve">Python was chosen for its </w:t>
      </w:r>
      <w:r w:rsidR="004C4B28">
        <w:rPr>
          <w:color w:val="333333"/>
        </w:rPr>
        <w:t xml:space="preserve">versatility and numerous </w:t>
      </w:r>
      <w:r w:rsidR="00363B04">
        <w:rPr>
          <w:color w:val="333333"/>
        </w:rPr>
        <w:t>libraries</w:t>
      </w:r>
      <w:r w:rsidR="00506343">
        <w:rPr>
          <w:color w:val="333333"/>
        </w:rPr>
        <w:t xml:space="preserve">. </w:t>
      </w:r>
      <w:r w:rsidR="00C95B8F" w:rsidRPr="00C95B8F">
        <w:rPr>
          <w:color w:val="333333"/>
        </w:rPr>
        <w:t>While R is very strong for statistical computations</w:t>
      </w:r>
      <w:r w:rsidR="00214E98">
        <w:rPr>
          <w:color w:val="333333"/>
        </w:rPr>
        <w:t xml:space="preserve"> and </w:t>
      </w:r>
      <w:r w:rsidR="00EC3C21">
        <w:rPr>
          <w:color w:val="333333"/>
        </w:rPr>
        <w:t xml:space="preserve">is </w:t>
      </w:r>
      <w:r w:rsidR="00214E98">
        <w:rPr>
          <w:color w:val="333333"/>
        </w:rPr>
        <w:t xml:space="preserve">somewhat </w:t>
      </w:r>
      <w:r w:rsidR="00020672">
        <w:rPr>
          <w:color w:val="333333"/>
        </w:rPr>
        <w:t>more efficient</w:t>
      </w:r>
      <w:r w:rsidR="00214E98">
        <w:rPr>
          <w:color w:val="333333"/>
        </w:rPr>
        <w:t xml:space="preserve"> with fewer lines of code</w:t>
      </w:r>
      <w:r w:rsidR="00C95B8F" w:rsidRPr="00C95B8F">
        <w:rPr>
          <w:color w:val="333333"/>
        </w:rPr>
        <w:t>, Python has a lot of additional functionality</w:t>
      </w:r>
      <w:r w:rsidR="00C95B8F">
        <w:rPr>
          <w:color w:val="333333"/>
        </w:rPr>
        <w:t xml:space="preserve"> </w:t>
      </w:r>
      <w:r w:rsidR="00020672">
        <w:rPr>
          <w:color w:val="333333"/>
        </w:rPr>
        <w:t xml:space="preserve">and is more customizable. </w:t>
      </w:r>
      <w:r w:rsidR="00FA42FD">
        <w:rPr>
          <w:color w:val="333333"/>
        </w:rPr>
        <w:t xml:space="preserve">Additionally, Python has a “massive </w:t>
      </w:r>
      <w:r w:rsidR="005A19AF">
        <w:rPr>
          <w:color w:val="333333"/>
        </w:rPr>
        <w:t xml:space="preserve">community” </w:t>
      </w:r>
      <w:r w:rsidR="00AE7443">
        <w:rPr>
          <w:color w:val="333333"/>
        </w:rPr>
        <w:t>with numerous solutions available online</w:t>
      </w:r>
      <w:r w:rsidR="00C1222A">
        <w:rPr>
          <w:color w:val="333333"/>
        </w:rPr>
        <w:t xml:space="preserve"> </w:t>
      </w:r>
      <w:r w:rsidR="0093283F">
        <w:rPr>
          <w:color w:val="333333"/>
        </w:rPr>
        <w:t>(</w:t>
      </w:r>
      <w:r w:rsidR="0093283F" w:rsidRPr="0093283F">
        <w:rPr>
          <w:color w:val="333333"/>
        </w:rPr>
        <w:t>Singh</w:t>
      </w:r>
      <w:r w:rsidR="0093283F">
        <w:rPr>
          <w:color w:val="333333"/>
        </w:rPr>
        <w:t>, 2022)</w:t>
      </w:r>
      <w:r w:rsidR="00363B04">
        <w:rPr>
          <w:color w:val="333333"/>
        </w:rPr>
        <w:t xml:space="preserve">. </w:t>
      </w:r>
      <w:r w:rsidR="003234AC" w:rsidRPr="009F0A5D">
        <w:rPr>
          <w:color w:val="333333"/>
        </w:rPr>
        <w:t> </w:t>
      </w:r>
      <w:proofErr w:type="spellStart"/>
      <w:r w:rsidR="00C4016A">
        <w:rPr>
          <w:color w:val="333333"/>
        </w:rPr>
        <w:t>J</w:t>
      </w:r>
      <w:r w:rsidR="00703106">
        <w:rPr>
          <w:color w:val="333333"/>
        </w:rPr>
        <w:t>upyter</w:t>
      </w:r>
      <w:proofErr w:type="spellEnd"/>
      <w:r w:rsidR="00703106">
        <w:rPr>
          <w:color w:val="333333"/>
        </w:rPr>
        <w:t xml:space="preserve"> Notebook</w:t>
      </w:r>
      <w:r w:rsidR="00D106B4">
        <w:rPr>
          <w:color w:val="333333"/>
        </w:rPr>
        <w:t xml:space="preserve"> facilitates </w:t>
      </w:r>
      <w:r w:rsidR="0051412D">
        <w:rPr>
          <w:color w:val="333333"/>
        </w:rPr>
        <w:t>exploratory data analysis and code writing</w:t>
      </w:r>
      <w:r w:rsidR="00BC58BE">
        <w:rPr>
          <w:color w:val="333333"/>
        </w:rPr>
        <w:t xml:space="preserve">, allows </w:t>
      </w:r>
      <w:r w:rsidR="00244D45">
        <w:rPr>
          <w:color w:val="333333"/>
        </w:rPr>
        <w:t xml:space="preserve">the user to add </w:t>
      </w:r>
      <w:r w:rsidR="00D50EC1">
        <w:rPr>
          <w:color w:val="333333"/>
        </w:rPr>
        <w:t xml:space="preserve">documentation along with code, and </w:t>
      </w:r>
      <w:r w:rsidR="00E13EAA">
        <w:rPr>
          <w:color w:val="333333"/>
        </w:rPr>
        <w:t>make</w:t>
      </w:r>
      <w:r w:rsidR="00CF6AAC">
        <w:rPr>
          <w:color w:val="333333"/>
        </w:rPr>
        <w:t>s</w:t>
      </w:r>
      <w:r w:rsidR="00E13EAA">
        <w:rPr>
          <w:color w:val="333333"/>
        </w:rPr>
        <w:t xml:space="preserve"> it easy to share</w:t>
      </w:r>
      <w:r w:rsidR="00CF6AAC">
        <w:rPr>
          <w:color w:val="333333"/>
        </w:rPr>
        <w:t xml:space="preserve"> (</w:t>
      </w:r>
      <w:r w:rsidR="00CF6AAC" w:rsidRPr="00CF6AAC">
        <w:rPr>
          <w:color w:val="333333"/>
        </w:rPr>
        <w:t>Kumaraswamy</w:t>
      </w:r>
      <w:r w:rsidR="00CF6AAC">
        <w:rPr>
          <w:color w:val="333333"/>
        </w:rPr>
        <w:t xml:space="preserve">, </w:t>
      </w:r>
      <w:r w:rsidR="00B66830">
        <w:rPr>
          <w:color w:val="333333"/>
        </w:rPr>
        <w:t>2018)</w:t>
      </w:r>
      <w:r w:rsidR="004C31EB">
        <w:rPr>
          <w:color w:val="333333"/>
        </w:rPr>
        <w:t>.</w:t>
      </w:r>
      <w:r w:rsidR="00B077C2">
        <w:rPr>
          <w:color w:val="333333"/>
        </w:rPr>
        <w:t xml:space="preserve"> </w:t>
      </w:r>
    </w:p>
    <w:p w14:paraId="435ECE51" w14:textId="30D862FA" w:rsidR="00CF745E" w:rsidRPr="00C91C1E" w:rsidRDefault="00C91C1E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b/>
          <w:bCs/>
          <w:color w:val="333333"/>
        </w:rPr>
      </w:pPr>
      <w:r w:rsidRPr="00C91C1E">
        <w:rPr>
          <w:b/>
          <w:bCs/>
          <w:color w:val="333333"/>
        </w:rPr>
        <w:t>Step 1</w:t>
      </w:r>
    </w:p>
    <w:p w14:paraId="57B39351" w14:textId="4E1D0726" w:rsidR="009E5A7C" w:rsidRDefault="008730D5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noProof/>
        </w:rPr>
        <w:drawing>
          <wp:inline distT="0" distB="0" distL="0" distR="0" wp14:anchorId="4AA825DB" wp14:editId="664A7751">
            <wp:extent cx="4175185" cy="2544090"/>
            <wp:effectExtent l="0" t="0" r="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 rotWithShape="1">
                    <a:blip r:embed="rId8"/>
                    <a:srcRect l="29370" t="25549" r="5769" b="22780"/>
                    <a:stretch/>
                  </pic:blipFill>
                  <pic:spPr bwMode="auto">
                    <a:xfrm>
                      <a:off x="0" y="0"/>
                      <a:ext cx="4212448" cy="256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FC55C" w14:textId="3C5F0AC7" w:rsidR="009E5A7C" w:rsidRDefault="00C84D43" w:rsidP="00160B85">
      <w:pPr>
        <w:pStyle w:val="NormalWeb"/>
        <w:shd w:val="clear" w:color="auto" w:fill="FFFFFF"/>
        <w:spacing w:before="0" w:beforeAutospacing="0" w:after="0" w:afterAutospacing="0" w:line="480" w:lineRule="auto"/>
        <w:rPr>
          <w:color w:val="333333"/>
        </w:rPr>
      </w:pPr>
      <w:r>
        <w:rPr>
          <w:color w:val="333333"/>
        </w:rPr>
        <w:lastRenderedPageBreak/>
        <w:t xml:space="preserve">Pandas </w:t>
      </w:r>
      <w:proofErr w:type="spellStart"/>
      <w:r w:rsidR="0005549D">
        <w:rPr>
          <w:color w:val="333333"/>
        </w:rPr>
        <w:t>read_csv</w:t>
      </w:r>
      <w:proofErr w:type="spellEnd"/>
      <w:r w:rsidR="0005549D">
        <w:rPr>
          <w:color w:val="333333"/>
        </w:rPr>
        <w:t xml:space="preserve"> read </w:t>
      </w:r>
      <w:r w:rsidR="001B52E7">
        <w:rPr>
          <w:color w:val="333333"/>
        </w:rPr>
        <w:t xml:space="preserve">the </w:t>
      </w:r>
      <w:r w:rsidR="0005549D">
        <w:rPr>
          <w:color w:val="333333"/>
        </w:rPr>
        <w:t>c</w:t>
      </w:r>
      <w:r w:rsidR="001B52E7">
        <w:rPr>
          <w:color w:val="333333"/>
        </w:rPr>
        <w:t>sv</w:t>
      </w:r>
      <w:r w:rsidR="0005549D">
        <w:rPr>
          <w:color w:val="333333"/>
        </w:rPr>
        <w:t xml:space="preserve"> file into </w:t>
      </w:r>
      <w:r w:rsidR="001B52E7">
        <w:rPr>
          <w:color w:val="333333"/>
        </w:rPr>
        <w:t xml:space="preserve">a </w:t>
      </w:r>
      <w:r w:rsidR="00EC2A24">
        <w:rPr>
          <w:color w:val="333333"/>
        </w:rPr>
        <w:t>data frame</w:t>
      </w:r>
      <w:r w:rsidR="0005549D">
        <w:rPr>
          <w:color w:val="333333"/>
        </w:rPr>
        <w:t xml:space="preserve"> </w:t>
      </w:r>
      <w:r w:rsidR="00EC2A24">
        <w:rPr>
          <w:color w:val="333333"/>
        </w:rPr>
        <w:t xml:space="preserve">using </w:t>
      </w:r>
      <w:r w:rsidR="001B52E7">
        <w:rPr>
          <w:color w:val="333333"/>
        </w:rPr>
        <w:t>comma-separated</w:t>
      </w:r>
      <w:r w:rsidR="00EC2A24">
        <w:rPr>
          <w:color w:val="333333"/>
        </w:rPr>
        <w:t xml:space="preserve"> values to form the columns.</w:t>
      </w:r>
      <w:r w:rsidR="0078751A">
        <w:rPr>
          <w:color w:val="333333"/>
        </w:rPr>
        <w:t xml:space="preserve"> Each csv </w:t>
      </w:r>
      <w:r w:rsidR="008412F8">
        <w:rPr>
          <w:color w:val="333333"/>
        </w:rPr>
        <w:t>has</w:t>
      </w:r>
      <w:r w:rsidR="00651742">
        <w:rPr>
          <w:color w:val="333333"/>
        </w:rPr>
        <w:t xml:space="preserve"> a separate data frame.</w:t>
      </w:r>
    </w:p>
    <w:p w14:paraId="1FA96A74" w14:textId="03F3795D" w:rsidR="00254422" w:rsidRDefault="00FE15BB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b/>
          <w:bCs/>
          <w:color w:val="333333"/>
        </w:rPr>
      </w:pPr>
      <w:r w:rsidRPr="00FE15BB">
        <w:rPr>
          <w:b/>
          <w:bCs/>
          <w:color w:val="333333"/>
        </w:rPr>
        <w:t>Step 2</w:t>
      </w:r>
    </w:p>
    <w:p w14:paraId="2E838E26" w14:textId="3B52F5A7" w:rsidR="00534A1C" w:rsidRPr="00534A1C" w:rsidRDefault="006A08AB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color w:val="333333"/>
        </w:rPr>
      </w:pPr>
      <w:r>
        <w:rPr>
          <w:color w:val="333333"/>
        </w:rPr>
        <w:t xml:space="preserve">The </w:t>
      </w:r>
      <w:r w:rsidR="00685174">
        <w:rPr>
          <w:color w:val="333333"/>
        </w:rPr>
        <w:t>patients’</w:t>
      </w:r>
      <w:r w:rsidR="00534A1C">
        <w:rPr>
          <w:color w:val="333333"/>
        </w:rPr>
        <w:t xml:space="preserve"> file </w:t>
      </w:r>
      <w:r>
        <w:rPr>
          <w:color w:val="333333"/>
        </w:rPr>
        <w:t>was straightforward</w:t>
      </w:r>
      <w:r w:rsidR="000845A2">
        <w:rPr>
          <w:color w:val="333333"/>
        </w:rPr>
        <w:t xml:space="preserve"> with one line per</w:t>
      </w:r>
      <w:r w:rsidR="000532C5">
        <w:rPr>
          <w:color w:val="333333"/>
        </w:rPr>
        <w:t xml:space="preserve"> patient.</w:t>
      </w:r>
      <w:r>
        <w:rPr>
          <w:color w:val="333333"/>
        </w:rPr>
        <w:t xml:space="preserve"> </w:t>
      </w:r>
      <w:r w:rsidR="00685174">
        <w:rPr>
          <w:color w:val="333333"/>
        </w:rPr>
        <w:t xml:space="preserve">3 columns </w:t>
      </w:r>
      <w:r w:rsidR="00DA30F2">
        <w:rPr>
          <w:color w:val="333333"/>
        </w:rPr>
        <w:t xml:space="preserve">were </w:t>
      </w:r>
      <w:r w:rsidR="00685174">
        <w:rPr>
          <w:color w:val="333333"/>
        </w:rPr>
        <w:t xml:space="preserve">extracted and </w:t>
      </w:r>
      <w:proofErr w:type="gramStart"/>
      <w:r w:rsidR="00685174">
        <w:rPr>
          <w:color w:val="333333"/>
        </w:rPr>
        <w:t>renamed</w:t>
      </w:r>
      <w:proofErr w:type="gramEnd"/>
      <w:r w:rsidR="00DA30F2">
        <w:rPr>
          <w:color w:val="333333"/>
        </w:rPr>
        <w:t xml:space="preserve"> and </w:t>
      </w:r>
      <w:r w:rsidR="001B625C">
        <w:rPr>
          <w:color w:val="333333"/>
        </w:rPr>
        <w:t xml:space="preserve">the </w:t>
      </w:r>
      <w:r w:rsidR="00DA30F2">
        <w:rPr>
          <w:color w:val="333333"/>
        </w:rPr>
        <w:t xml:space="preserve">date column </w:t>
      </w:r>
      <w:r w:rsidR="00651742">
        <w:rPr>
          <w:color w:val="333333"/>
        </w:rPr>
        <w:t xml:space="preserve">was </w:t>
      </w:r>
      <w:r w:rsidR="001B625C">
        <w:rPr>
          <w:color w:val="333333"/>
        </w:rPr>
        <w:t xml:space="preserve">changed to </w:t>
      </w:r>
      <w:r w:rsidR="005F62AF">
        <w:rPr>
          <w:color w:val="333333"/>
        </w:rPr>
        <w:t xml:space="preserve">the </w:t>
      </w:r>
      <w:r w:rsidR="001B625C">
        <w:rPr>
          <w:color w:val="333333"/>
        </w:rPr>
        <w:t>date</w:t>
      </w:r>
      <w:r w:rsidR="00E9632B">
        <w:rPr>
          <w:color w:val="333333"/>
        </w:rPr>
        <w:t xml:space="preserve"> data</w:t>
      </w:r>
      <w:r w:rsidR="008202EC">
        <w:rPr>
          <w:color w:val="333333"/>
        </w:rPr>
        <w:t xml:space="preserve"> </w:t>
      </w:r>
      <w:r w:rsidR="00E9632B">
        <w:rPr>
          <w:color w:val="333333"/>
        </w:rPr>
        <w:t>type</w:t>
      </w:r>
      <w:r w:rsidR="00142062">
        <w:rPr>
          <w:color w:val="333333"/>
        </w:rPr>
        <w:t>.</w:t>
      </w:r>
    </w:p>
    <w:p w14:paraId="2A3C01B6" w14:textId="35DD55E3" w:rsidR="00C91C1E" w:rsidRPr="009F0A5D" w:rsidRDefault="00596F32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noProof/>
        </w:rPr>
        <w:drawing>
          <wp:inline distT="0" distB="0" distL="0" distR="0" wp14:anchorId="2153C20B" wp14:editId="4337B1C7">
            <wp:extent cx="4675517" cy="3924754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9888" t="21864" r="18173" b="27813"/>
                    <a:stretch/>
                  </pic:blipFill>
                  <pic:spPr bwMode="auto">
                    <a:xfrm>
                      <a:off x="0" y="0"/>
                      <a:ext cx="4685057" cy="393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39E6B" w14:textId="0DC394B2" w:rsidR="00062F49" w:rsidRDefault="00624286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>
        <w:rPr>
          <w:rStyle w:val="Strong"/>
          <w:color w:val="333333"/>
        </w:rPr>
        <w:t>Step 3</w:t>
      </w:r>
    </w:p>
    <w:p w14:paraId="2879E7A0" w14:textId="50958E99" w:rsidR="00062F49" w:rsidRPr="000532C5" w:rsidRDefault="000532C5" w:rsidP="004E64E9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 w:rsidRPr="000532C5">
        <w:rPr>
          <w:rStyle w:val="Strong"/>
          <w:b w:val="0"/>
          <w:bCs w:val="0"/>
          <w:color w:val="333333"/>
        </w:rPr>
        <w:t>Observations</w:t>
      </w:r>
      <w:r>
        <w:rPr>
          <w:rStyle w:val="Strong"/>
          <w:b w:val="0"/>
          <w:bCs w:val="0"/>
          <w:color w:val="333333"/>
        </w:rPr>
        <w:t xml:space="preserve"> required more work with multiple lines per patient. </w:t>
      </w:r>
      <w:r w:rsidR="000D7662">
        <w:rPr>
          <w:rStyle w:val="Strong"/>
          <w:b w:val="0"/>
          <w:bCs w:val="0"/>
          <w:color w:val="333333"/>
        </w:rPr>
        <w:t xml:space="preserve">Once the </w:t>
      </w:r>
      <w:r w:rsidR="000D7662">
        <w:rPr>
          <w:color w:val="333333"/>
        </w:rPr>
        <w:t xml:space="preserve">3 columns were extracted and renamed and the date column changed to </w:t>
      </w:r>
      <w:r w:rsidR="005F62AF">
        <w:rPr>
          <w:color w:val="333333"/>
        </w:rPr>
        <w:t xml:space="preserve">the </w:t>
      </w:r>
      <w:r w:rsidR="000D7662">
        <w:rPr>
          <w:color w:val="333333"/>
        </w:rPr>
        <w:t>date data type</w:t>
      </w:r>
      <w:r w:rsidR="005F62AF">
        <w:rPr>
          <w:color w:val="333333"/>
        </w:rPr>
        <w:t xml:space="preserve">, the 3 </w:t>
      </w:r>
      <w:r w:rsidR="00535F5D">
        <w:rPr>
          <w:color w:val="333333"/>
        </w:rPr>
        <w:t>types</w:t>
      </w:r>
      <w:r w:rsidR="004C4A5D">
        <w:rPr>
          <w:color w:val="333333"/>
        </w:rPr>
        <w:t xml:space="preserve"> of observation of interest were extracted</w:t>
      </w:r>
      <w:r w:rsidR="00535F5D">
        <w:rPr>
          <w:color w:val="333333"/>
        </w:rPr>
        <w:t>. Since there were mul</w:t>
      </w:r>
      <w:r w:rsidR="00B46B66">
        <w:rPr>
          <w:color w:val="333333"/>
        </w:rPr>
        <w:t xml:space="preserve">tiple duplicate entries for each patient, </w:t>
      </w:r>
      <w:r w:rsidR="001141A4">
        <w:rPr>
          <w:color w:val="333333"/>
        </w:rPr>
        <w:t>dup</w:t>
      </w:r>
      <w:r w:rsidR="00992873">
        <w:rPr>
          <w:color w:val="333333"/>
        </w:rPr>
        <w:t>licates</w:t>
      </w:r>
      <w:r w:rsidR="00B46B66">
        <w:rPr>
          <w:color w:val="333333"/>
        </w:rPr>
        <w:t xml:space="preserve"> were dropped.</w:t>
      </w:r>
      <w:r w:rsidRPr="000532C5">
        <w:rPr>
          <w:rStyle w:val="Strong"/>
          <w:b w:val="0"/>
          <w:bCs w:val="0"/>
          <w:color w:val="333333"/>
        </w:rPr>
        <w:t xml:space="preserve"> </w:t>
      </w:r>
    </w:p>
    <w:p w14:paraId="613BD144" w14:textId="3FEC3245" w:rsidR="000845A2" w:rsidRDefault="000845A2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color w:val="333333"/>
        </w:rPr>
      </w:pPr>
      <w:r w:rsidRPr="007830A8">
        <w:rPr>
          <w:noProof/>
        </w:rPr>
        <w:lastRenderedPageBreak/>
        <w:drawing>
          <wp:inline distT="0" distB="0" distL="0" distR="0" wp14:anchorId="4E576022" wp14:editId="0EB3532F">
            <wp:extent cx="5381625" cy="431965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l="9445" t="15833" r="7222" b="28426"/>
                    <a:stretch/>
                  </pic:blipFill>
                  <pic:spPr bwMode="auto">
                    <a:xfrm>
                      <a:off x="0" y="0"/>
                      <a:ext cx="5391603" cy="432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1585B" w14:textId="3E95430D" w:rsidR="00F5490D" w:rsidRDefault="00F5490D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>
        <w:rPr>
          <w:rStyle w:val="Strong"/>
          <w:color w:val="333333"/>
        </w:rPr>
        <w:t>Step 4</w:t>
      </w:r>
    </w:p>
    <w:p w14:paraId="7F3A2B33" w14:textId="2A647454" w:rsidR="00F5490D" w:rsidRPr="00AD658D" w:rsidRDefault="00AD658D" w:rsidP="00002239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Next</w:t>
      </w:r>
      <w:r w:rsidR="005630D7">
        <w:rPr>
          <w:rStyle w:val="Strong"/>
          <w:b w:val="0"/>
          <w:bCs w:val="0"/>
          <w:color w:val="333333"/>
        </w:rPr>
        <w:t>,</w:t>
      </w:r>
      <w:r>
        <w:rPr>
          <w:rStyle w:val="Strong"/>
          <w:b w:val="0"/>
          <w:bCs w:val="0"/>
          <w:color w:val="333333"/>
        </w:rPr>
        <w:t xml:space="preserve"> the </w:t>
      </w:r>
      <w:r w:rsidR="00816472">
        <w:rPr>
          <w:rStyle w:val="Strong"/>
          <w:b w:val="0"/>
          <w:bCs w:val="0"/>
          <w:color w:val="333333"/>
        </w:rPr>
        <w:t xml:space="preserve">positive </w:t>
      </w:r>
      <w:r w:rsidR="005630D7">
        <w:rPr>
          <w:rStyle w:val="Strong"/>
          <w:b w:val="0"/>
          <w:bCs w:val="0"/>
          <w:color w:val="333333"/>
        </w:rPr>
        <w:t>C</w:t>
      </w:r>
      <w:r w:rsidR="00816472">
        <w:rPr>
          <w:rStyle w:val="Strong"/>
          <w:b w:val="0"/>
          <w:bCs w:val="0"/>
          <w:color w:val="333333"/>
        </w:rPr>
        <w:t>ovid patients were identified.</w:t>
      </w:r>
    </w:p>
    <w:p w14:paraId="30C35CDA" w14:textId="51CDF2C2" w:rsidR="005D5CC1" w:rsidRDefault="005D5CC1" w:rsidP="002E0A60">
      <w:pPr>
        <w:pStyle w:val="NormalWeb"/>
        <w:shd w:val="clear" w:color="auto" w:fill="FFFFFF"/>
        <w:spacing w:before="0" w:beforeAutospacing="0" w:after="0" w:afterAutospacing="0" w:line="480" w:lineRule="auto"/>
        <w:ind w:left="720"/>
        <w:rPr>
          <w:rStyle w:val="Strong"/>
          <w:color w:val="333333"/>
        </w:rPr>
      </w:pPr>
      <w:r>
        <w:rPr>
          <w:noProof/>
        </w:rPr>
        <w:drawing>
          <wp:inline distT="0" distB="0" distL="0" distR="0" wp14:anchorId="64E6D4F7" wp14:editId="2E0D8F63">
            <wp:extent cx="5407824" cy="162877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8889" t="16759" r="7000" b="62129"/>
                    <a:stretch/>
                  </pic:blipFill>
                  <pic:spPr bwMode="auto">
                    <a:xfrm>
                      <a:off x="0" y="0"/>
                      <a:ext cx="5433995" cy="163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358B5" w14:textId="166F68DE" w:rsidR="00062F49" w:rsidRPr="00024048" w:rsidRDefault="00024048" w:rsidP="00002239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The ids of C</w:t>
      </w:r>
      <w:r w:rsidR="005630D7">
        <w:rPr>
          <w:rStyle w:val="Strong"/>
          <w:b w:val="0"/>
          <w:bCs w:val="0"/>
          <w:color w:val="333333"/>
        </w:rPr>
        <w:t xml:space="preserve">ovid patients </w:t>
      </w:r>
      <w:r w:rsidR="00E81B33">
        <w:rPr>
          <w:rStyle w:val="Strong"/>
          <w:b w:val="0"/>
          <w:bCs w:val="0"/>
          <w:color w:val="333333"/>
        </w:rPr>
        <w:t xml:space="preserve">were used to </w:t>
      </w:r>
      <w:r w:rsidR="00175B7F">
        <w:rPr>
          <w:rStyle w:val="Strong"/>
          <w:b w:val="0"/>
          <w:bCs w:val="0"/>
          <w:color w:val="333333"/>
        </w:rPr>
        <w:t xml:space="preserve">isolate them in all 4 </w:t>
      </w:r>
      <w:r w:rsidR="0078751A">
        <w:rPr>
          <w:rStyle w:val="Strong"/>
          <w:b w:val="0"/>
          <w:bCs w:val="0"/>
          <w:color w:val="333333"/>
        </w:rPr>
        <w:t>data frames</w:t>
      </w:r>
      <w:r w:rsidR="00C7368E">
        <w:rPr>
          <w:rStyle w:val="Strong"/>
          <w:b w:val="0"/>
          <w:bCs w:val="0"/>
          <w:color w:val="333333"/>
        </w:rPr>
        <w:t>, non-Covid patients were dropped</w:t>
      </w:r>
      <w:r w:rsidR="0078751A">
        <w:rPr>
          <w:rStyle w:val="Strong"/>
          <w:b w:val="0"/>
          <w:bCs w:val="0"/>
          <w:color w:val="333333"/>
        </w:rPr>
        <w:t>.</w:t>
      </w:r>
      <w:r w:rsidR="007A0F30">
        <w:rPr>
          <w:rStyle w:val="Strong"/>
          <w:b w:val="0"/>
          <w:bCs w:val="0"/>
          <w:color w:val="333333"/>
        </w:rPr>
        <w:t xml:space="preserve"> </w:t>
      </w:r>
    </w:p>
    <w:p w14:paraId="483D6E50" w14:textId="647EEF8E" w:rsidR="00062F49" w:rsidRDefault="00430E29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color w:val="333333"/>
        </w:rPr>
      </w:pPr>
      <w:r>
        <w:rPr>
          <w:noProof/>
        </w:rPr>
        <w:lastRenderedPageBreak/>
        <w:drawing>
          <wp:inline distT="0" distB="0" distL="0" distR="0" wp14:anchorId="2B9BE97A" wp14:editId="7C1248C7">
            <wp:extent cx="5406118" cy="130492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9110" t="38889" r="7112" b="44259"/>
                    <a:stretch/>
                  </pic:blipFill>
                  <pic:spPr bwMode="auto">
                    <a:xfrm>
                      <a:off x="0" y="0"/>
                      <a:ext cx="5434648" cy="131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8FEC3" w14:textId="339859CF" w:rsidR="00430E29" w:rsidRDefault="00430E29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>
        <w:rPr>
          <w:rStyle w:val="Strong"/>
          <w:color w:val="333333"/>
        </w:rPr>
        <w:t>Step 5</w:t>
      </w:r>
    </w:p>
    <w:p w14:paraId="76BA1743" w14:textId="6210B34B" w:rsidR="00430E29" w:rsidRPr="00F03AED" w:rsidRDefault="00F03AED" w:rsidP="00002239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The Covid test date </w:t>
      </w:r>
      <w:r w:rsidR="00E26476">
        <w:rPr>
          <w:rStyle w:val="Strong"/>
          <w:b w:val="0"/>
          <w:bCs w:val="0"/>
          <w:color w:val="333333"/>
        </w:rPr>
        <w:t xml:space="preserve">was added </w:t>
      </w:r>
      <w:r w:rsidR="00193F6D">
        <w:rPr>
          <w:rStyle w:val="Strong"/>
          <w:b w:val="0"/>
          <w:bCs w:val="0"/>
          <w:color w:val="333333"/>
        </w:rPr>
        <w:t xml:space="preserve">to </w:t>
      </w:r>
      <w:r w:rsidR="00E26476">
        <w:rPr>
          <w:rStyle w:val="Strong"/>
          <w:b w:val="0"/>
          <w:bCs w:val="0"/>
          <w:color w:val="333333"/>
        </w:rPr>
        <w:t xml:space="preserve">the </w:t>
      </w:r>
      <w:r w:rsidR="00FD1050">
        <w:rPr>
          <w:rStyle w:val="Strong"/>
          <w:b w:val="0"/>
          <w:bCs w:val="0"/>
          <w:color w:val="333333"/>
        </w:rPr>
        <w:t>patients’</w:t>
      </w:r>
      <w:r w:rsidR="00E26476">
        <w:rPr>
          <w:rStyle w:val="Strong"/>
          <w:b w:val="0"/>
          <w:bCs w:val="0"/>
          <w:color w:val="333333"/>
        </w:rPr>
        <w:t xml:space="preserve"> </w:t>
      </w:r>
      <w:r w:rsidR="00193F6D">
        <w:rPr>
          <w:rStyle w:val="Strong"/>
          <w:b w:val="0"/>
          <w:bCs w:val="0"/>
          <w:color w:val="333333"/>
        </w:rPr>
        <w:t>data frame.</w:t>
      </w:r>
      <w:r w:rsidR="00E26476">
        <w:rPr>
          <w:rStyle w:val="Strong"/>
          <w:b w:val="0"/>
          <w:bCs w:val="0"/>
          <w:color w:val="333333"/>
        </w:rPr>
        <w:t xml:space="preserve"> </w:t>
      </w:r>
      <w:r w:rsidR="00193F6D">
        <w:rPr>
          <w:rStyle w:val="Strong"/>
          <w:b w:val="0"/>
          <w:bCs w:val="0"/>
          <w:color w:val="333333"/>
        </w:rPr>
        <w:t xml:space="preserve">The age at </w:t>
      </w:r>
      <w:r w:rsidR="00FD1050">
        <w:rPr>
          <w:rStyle w:val="Strong"/>
          <w:b w:val="0"/>
          <w:bCs w:val="0"/>
          <w:color w:val="333333"/>
        </w:rPr>
        <w:t>the time of diagnosis was calculated.</w:t>
      </w:r>
      <w:r w:rsidR="00E26476">
        <w:rPr>
          <w:rStyle w:val="Strong"/>
          <w:b w:val="0"/>
          <w:bCs w:val="0"/>
          <w:color w:val="333333"/>
        </w:rPr>
        <w:t xml:space="preserve"> </w:t>
      </w:r>
    </w:p>
    <w:p w14:paraId="483F4205" w14:textId="71E101D8" w:rsidR="00062F49" w:rsidRDefault="00346E1F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color w:val="333333"/>
        </w:rPr>
      </w:pPr>
      <w:r>
        <w:rPr>
          <w:noProof/>
        </w:rPr>
        <w:drawing>
          <wp:inline distT="0" distB="0" distL="0" distR="0" wp14:anchorId="723F9863" wp14:editId="796E62A6">
            <wp:extent cx="5562600" cy="2653382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l="9000" t="15463" r="6444" b="50926"/>
                    <a:stretch/>
                  </pic:blipFill>
                  <pic:spPr bwMode="auto">
                    <a:xfrm>
                      <a:off x="0" y="0"/>
                      <a:ext cx="5581925" cy="26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0A198" w14:textId="5A9EE2B5" w:rsidR="004B5BB8" w:rsidRPr="004B5BB8" w:rsidRDefault="004B5BB8" w:rsidP="00C17076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Subtracting dates</w:t>
      </w:r>
      <w:r w:rsidR="00BF0312">
        <w:rPr>
          <w:rStyle w:val="Strong"/>
          <w:b w:val="0"/>
          <w:bCs w:val="0"/>
          <w:color w:val="333333"/>
        </w:rPr>
        <w:t xml:space="preserve"> produces an </w:t>
      </w:r>
      <w:r w:rsidR="00445B4D">
        <w:rPr>
          <w:rStyle w:val="Strong"/>
          <w:b w:val="0"/>
          <w:bCs w:val="0"/>
          <w:color w:val="333333"/>
        </w:rPr>
        <w:t>answer in days</w:t>
      </w:r>
      <w:r w:rsidR="002A1C79">
        <w:rPr>
          <w:rStyle w:val="Strong"/>
          <w:b w:val="0"/>
          <w:bCs w:val="0"/>
          <w:color w:val="333333"/>
        </w:rPr>
        <w:t xml:space="preserve">.  </w:t>
      </w:r>
      <w:r w:rsidR="00191121">
        <w:rPr>
          <w:rStyle w:val="Strong"/>
          <w:b w:val="0"/>
          <w:bCs w:val="0"/>
          <w:color w:val="333333"/>
        </w:rPr>
        <w:t>Age</w:t>
      </w:r>
      <w:r w:rsidR="00F81FAC">
        <w:rPr>
          <w:rStyle w:val="Strong"/>
          <w:b w:val="0"/>
          <w:bCs w:val="0"/>
          <w:color w:val="333333"/>
        </w:rPr>
        <w:t xml:space="preserve"> was converted to </w:t>
      </w:r>
      <w:r w:rsidR="00395DBD">
        <w:rPr>
          <w:rStyle w:val="Strong"/>
          <w:b w:val="0"/>
          <w:bCs w:val="0"/>
          <w:color w:val="333333"/>
        </w:rPr>
        <w:t>string type, t</w:t>
      </w:r>
      <w:r w:rsidR="00135237">
        <w:rPr>
          <w:rStyle w:val="Strong"/>
          <w:b w:val="0"/>
          <w:bCs w:val="0"/>
          <w:color w:val="333333"/>
        </w:rPr>
        <w:t>he re</w:t>
      </w:r>
      <w:r w:rsidR="00B034A2">
        <w:rPr>
          <w:rStyle w:val="Strong"/>
          <w:b w:val="0"/>
          <w:bCs w:val="0"/>
          <w:color w:val="333333"/>
        </w:rPr>
        <w:t>gex</w:t>
      </w:r>
      <w:r w:rsidR="00F81FAC">
        <w:rPr>
          <w:rStyle w:val="Strong"/>
          <w:b w:val="0"/>
          <w:bCs w:val="0"/>
          <w:color w:val="333333"/>
        </w:rPr>
        <w:t xml:space="preserve"> </w:t>
      </w:r>
      <w:r w:rsidR="00135237">
        <w:rPr>
          <w:rStyle w:val="Strong"/>
          <w:b w:val="0"/>
          <w:bCs w:val="0"/>
          <w:color w:val="333333"/>
        </w:rPr>
        <w:t>module was used to strip off</w:t>
      </w:r>
      <w:r w:rsidR="00395DBD">
        <w:rPr>
          <w:rStyle w:val="Strong"/>
          <w:b w:val="0"/>
          <w:bCs w:val="0"/>
          <w:color w:val="333333"/>
        </w:rPr>
        <w:t xml:space="preserve"> </w:t>
      </w:r>
      <w:r w:rsidR="008B2CA1">
        <w:rPr>
          <w:rStyle w:val="Strong"/>
          <w:b w:val="0"/>
          <w:bCs w:val="0"/>
          <w:color w:val="333333"/>
        </w:rPr>
        <w:t>the text</w:t>
      </w:r>
      <w:r w:rsidR="00395DBD">
        <w:rPr>
          <w:rStyle w:val="Strong"/>
          <w:b w:val="0"/>
          <w:bCs w:val="0"/>
          <w:color w:val="333333"/>
        </w:rPr>
        <w:t>,</w:t>
      </w:r>
      <w:r w:rsidR="008B2CA1">
        <w:rPr>
          <w:rStyle w:val="Strong"/>
          <w:b w:val="0"/>
          <w:bCs w:val="0"/>
          <w:color w:val="333333"/>
        </w:rPr>
        <w:t xml:space="preserve"> and then it was converted to </w:t>
      </w:r>
      <w:r w:rsidR="00F81FAC">
        <w:rPr>
          <w:rStyle w:val="Strong"/>
          <w:b w:val="0"/>
          <w:bCs w:val="0"/>
          <w:color w:val="333333"/>
        </w:rPr>
        <w:t>an integer.</w:t>
      </w:r>
      <w:r w:rsidR="00191121">
        <w:rPr>
          <w:rStyle w:val="Strong"/>
          <w:b w:val="0"/>
          <w:bCs w:val="0"/>
          <w:color w:val="333333"/>
        </w:rPr>
        <w:t xml:space="preserve"> To convert to </w:t>
      </w:r>
      <w:r w:rsidR="00075D17">
        <w:rPr>
          <w:rStyle w:val="Strong"/>
          <w:b w:val="0"/>
          <w:bCs w:val="0"/>
          <w:color w:val="333333"/>
        </w:rPr>
        <w:t xml:space="preserve">years, Age was </w:t>
      </w:r>
      <w:r w:rsidR="00FC59E7">
        <w:rPr>
          <w:rStyle w:val="Strong"/>
          <w:b w:val="0"/>
          <w:bCs w:val="0"/>
          <w:color w:val="333333"/>
        </w:rPr>
        <w:t xml:space="preserve">divided by 365 and rounded.  </w:t>
      </w:r>
      <w:r w:rsidR="008313C4">
        <w:rPr>
          <w:rStyle w:val="Strong"/>
          <w:b w:val="0"/>
          <w:bCs w:val="0"/>
          <w:color w:val="333333"/>
        </w:rPr>
        <w:t xml:space="preserve">It may </w:t>
      </w:r>
      <w:r w:rsidR="001E2A07">
        <w:rPr>
          <w:rStyle w:val="Strong"/>
          <w:b w:val="0"/>
          <w:bCs w:val="0"/>
          <w:color w:val="333333"/>
        </w:rPr>
        <w:t xml:space="preserve">have been </w:t>
      </w:r>
      <w:r w:rsidR="007E43CE">
        <w:rPr>
          <w:rStyle w:val="Strong"/>
          <w:b w:val="0"/>
          <w:bCs w:val="0"/>
          <w:color w:val="333333"/>
        </w:rPr>
        <w:t>simpler</w:t>
      </w:r>
      <w:r w:rsidR="001E2A07">
        <w:rPr>
          <w:rStyle w:val="Strong"/>
          <w:b w:val="0"/>
          <w:bCs w:val="0"/>
          <w:color w:val="333333"/>
        </w:rPr>
        <w:t xml:space="preserve"> to just </w:t>
      </w:r>
      <w:r w:rsidR="007E43CE">
        <w:rPr>
          <w:rStyle w:val="Strong"/>
          <w:b w:val="0"/>
          <w:bCs w:val="0"/>
          <w:color w:val="333333"/>
        </w:rPr>
        <w:t>use</w:t>
      </w:r>
      <w:r w:rsidR="001E2A07">
        <w:rPr>
          <w:rStyle w:val="Strong"/>
          <w:b w:val="0"/>
          <w:bCs w:val="0"/>
          <w:color w:val="333333"/>
        </w:rPr>
        <w:t xml:space="preserve"> the year and </w:t>
      </w:r>
      <w:r w:rsidR="007E43CE">
        <w:rPr>
          <w:rStyle w:val="Strong"/>
          <w:b w:val="0"/>
          <w:bCs w:val="0"/>
          <w:color w:val="333333"/>
        </w:rPr>
        <w:t>subtract</w:t>
      </w:r>
      <w:r w:rsidR="001E2A07">
        <w:rPr>
          <w:rStyle w:val="Strong"/>
          <w:b w:val="0"/>
          <w:bCs w:val="0"/>
          <w:color w:val="333333"/>
        </w:rPr>
        <w:t xml:space="preserve">, </w:t>
      </w:r>
      <w:r w:rsidR="007E43CE">
        <w:rPr>
          <w:rStyle w:val="Strong"/>
          <w:b w:val="0"/>
          <w:bCs w:val="0"/>
          <w:color w:val="333333"/>
        </w:rPr>
        <w:t>but I felt this was more precise.</w:t>
      </w:r>
    </w:p>
    <w:p w14:paraId="65D67626" w14:textId="71903142" w:rsidR="00346E1F" w:rsidRDefault="007F4A77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color w:val="333333"/>
        </w:rPr>
      </w:pPr>
      <w:r>
        <w:rPr>
          <w:noProof/>
        </w:rPr>
        <w:lastRenderedPageBreak/>
        <w:drawing>
          <wp:inline distT="0" distB="0" distL="0" distR="0" wp14:anchorId="4A8BB2E2" wp14:editId="2977546E">
            <wp:extent cx="5467350" cy="5126998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 rotWithShape="1">
                    <a:blip r:embed="rId13"/>
                    <a:srcRect l="8888" t="17500" r="7222" b="16944"/>
                    <a:stretch/>
                  </pic:blipFill>
                  <pic:spPr bwMode="auto">
                    <a:xfrm>
                      <a:off x="0" y="0"/>
                      <a:ext cx="5473950" cy="513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EB17B" w14:textId="01EF8D0D" w:rsidR="001E0D9A" w:rsidRDefault="001C75DE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>
        <w:rPr>
          <w:rStyle w:val="Strong"/>
          <w:color w:val="333333"/>
        </w:rPr>
        <w:t>Step 6</w:t>
      </w:r>
    </w:p>
    <w:p w14:paraId="5E02E019" w14:textId="27534F3E" w:rsidR="001C75DE" w:rsidRPr="001C75DE" w:rsidRDefault="004C41F4" w:rsidP="00C17076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P</w:t>
      </w:r>
      <w:r w:rsidR="00FD113C">
        <w:rPr>
          <w:rStyle w:val="Strong"/>
          <w:b w:val="0"/>
          <w:bCs w:val="0"/>
          <w:color w:val="333333"/>
        </w:rPr>
        <w:t xml:space="preserve">ediatric patients </w:t>
      </w:r>
      <w:r>
        <w:rPr>
          <w:rStyle w:val="Strong"/>
          <w:b w:val="0"/>
          <w:bCs w:val="0"/>
          <w:color w:val="333333"/>
        </w:rPr>
        <w:t>were</w:t>
      </w:r>
      <w:r w:rsidR="00FD113C">
        <w:rPr>
          <w:rStyle w:val="Strong"/>
          <w:b w:val="0"/>
          <w:bCs w:val="0"/>
          <w:color w:val="333333"/>
        </w:rPr>
        <w:t xml:space="preserve"> dropped.</w:t>
      </w:r>
    </w:p>
    <w:p w14:paraId="1FCB276D" w14:textId="005531BA" w:rsidR="001E0D9A" w:rsidRDefault="00935C98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color w:val="333333"/>
        </w:rPr>
      </w:pPr>
      <w:r>
        <w:rPr>
          <w:noProof/>
        </w:rPr>
        <w:drawing>
          <wp:inline distT="0" distB="0" distL="0" distR="0" wp14:anchorId="5F61619E" wp14:editId="5E61E2B1">
            <wp:extent cx="5398093" cy="76200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 rotWithShape="1">
                    <a:blip r:embed="rId14"/>
                    <a:srcRect l="8888" t="15926" r="6889" b="74167"/>
                    <a:stretch/>
                  </pic:blipFill>
                  <pic:spPr bwMode="auto">
                    <a:xfrm>
                      <a:off x="0" y="0"/>
                      <a:ext cx="5418386" cy="76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C24EE" w14:textId="6507E7DA" w:rsidR="001E0D9A" w:rsidRDefault="00935C98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>
        <w:rPr>
          <w:rStyle w:val="Strong"/>
          <w:color w:val="333333"/>
        </w:rPr>
        <w:t>Step 7</w:t>
      </w:r>
    </w:p>
    <w:p w14:paraId="7B5680E4" w14:textId="24C13707" w:rsidR="00935C98" w:rsidRDefault="009036F1" w:rsidP="00C17076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Age </w:t>
      </w:r>
      <w:r w:rsidR="004C41F4">
        <w:rPr>
          <w:rStyle w:val="Strong"/>
          <w:b w:val="0"/>
          <w:bCs w:val="0"/>
          <w:color w:val="333333"/>
        </w:rPr>
        <w:t xml:space="preserve">was </w:t>
      </w:r>
      <w:r>
        <w:rPr>
          <w:rStyle w:val="Strong"/>
          <w:b w:val="0"/>
          <w:bCs w:val="0"/>
          <w:color w:val="333333"/>
        </w:rPr>
        <w:t>evaluated for outliers</w:t>
      </w:r>
      <w:r w:rsidR="009623B3">
        <w:rPr>
          <w:rStyle w:val="Strong"/>
          <w:b w:val="0"/>
          <w:bCs w:val="0"/>
          <w:color w:val="333333"/>
        </w:rPr>
        <w:t xml:space="preserve"> </w:t>
      </w:r>
      <w:r w:rsidR="003917C7">
        <w:rPr>
          <w:rStyle w:val="Strong"/>
          <w:b w:val="0"/>
          <w:bCs w:val="0"/>
          <w:color w:val="333333"/>
        </w:rPr>
        <w:t xml:space="preserve">using </w:t>
      </w:r>
      <w:proofErr w:type="spellStart"/>
      <w:r w:rsidR="008A2014">
        <w:rPr>
          <w:rStyle w:val="Strong"/>
          <w:b w:val="0"/>
          <w:bCs w:val="0"/>
          <w:color w:val="333333"/>
        </w:rPr>
        <w:t>OutlierTrimmer</w:t>
      </w:r>
      <w:proofErr w:type="spellEnd"/>
      <w:r w:rsidR="008A2014">
        <w:rPr>
          <w:rStyle w:val="Strong"/>
          <w:b w:val="0"/>
          <w:bCs w:val="0"/>
          <w:color w:val="333333"/>
        </w:rPr>
        <w:t xml:space="preserve"> from the </w:t>
      </w:r>
      <w:r w:rsidR="00825CE1">
        <w:rPr>
          <w:rStyle w:val="Strong"/>
          <w:b w:val="0"/>
          <w:bCs w:val="0"/>
          <w:color w:val="333333"/>
        </w:rPr>
        <w:t xml:space="preserve">Feature-engine </w:t>
      </w:r>
      <w:r w:rsidR="00F817B4">
        <w:rPr>
          <w:rStyle w:val="Strong"/>
          <w:b w:val="0"/>
          <w:bCs w:val="0"/>
          <w:color w:val="333333"/>
        </w:rPr>
        <w:t>library.</w:t>
      </w:r>
      <w:r w:rsidR="00825953">
        <w:rPr>
          <w:rStyle w:val="Strong"/>
          <w:b w:val="0"/>
          <w:bCs w:val="0"/>
          <w:color w:val="333333"/>
        </w:rPr>
        <w:t xml:space="preserve"> </w:t>
      </w:r>
    </w:p>
    <w:p w14:paraId="48628C42" w14:textId="2DA059AB" w:rsidR="009036F1" w:rsidRDefault="00916AFF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6012B3C1" wp14:editId="337CDED6">
            <wp:extent cx="5434642" cy="2854269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 rotWithShape="1">
                    <a:blip r:embed="rId14"/>
                    <a:srcRect l="9000" t="25277" r="7222" b="38056"/>
                    <a:stretch/>
                  </pic:blipFill>
                  <pic:spPr bwMode="auto">
                    <a:xfrm>
                      <a:off x="0" y="0"/>
                      <a:ext cx="5452370" cy="286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CB8DA" w14:textId="4C05ADEF" w:rsidR="00090B77" w:rsidRDefault="00090B77" w:rsidP="00C17076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Age over 107 is like</w:t>
      </w:r>
      <w:r w:rsidR="001804F6">
        <w:rPr>
          <w:rStyle w:val="Strong"/>
          <w:b w:val="0"/>
          <w:bCs w:val="0"/>
          <w:color w:val="333333"/>
        </w:rPr>
        <w:t xml:space="preserve">ly bad data </w:t>
      </w:r>
      <w:r w:rsidR="008B7F03">
        <w:rPr>
          <w:rStyle w:val="Strong"/>
          <w:b w:val="0"/>
          <w:bCs w:val="0"/>
          <w:color w:val="333333"/>
        </w:rPr>
        <w:t xml:space="preserve">so </w:t>
      </w:r>
      <w:r w:rsidR="00465AFE">
        <w:rPr>
          <w:rStyle w:val="Strong"/>
          <w:b w:val="0"/>
          <w:bCs w:val="0"/>
          <w:color w:val="333333"/>
        </w:rPr>
        <w:t>outliers were</w:t>
      </w:r>
      <w:r w:rsidR="001804F6">
        <w:rPr>
          <w:rStyle w:val="Strong"/>
          <w:b w:val="0"/>
          <w:bCs w:val="0"/>
          <w:color w:val="333333"/>
        </w:rPr>
        <w:t xml:space="preserve"> dropped.</w:t>
      </w:r>
    </w:p>
    <w:p w14:paraId="5763654B" w14:textId="1B31D161" w:rsidR="00090B77" w:rsidRDefault="00090B77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 w:rsidRPr="006E74DB">
        <w:rPr>
          <w:noProof/>
        </w:rPr>
        <w:drawing>
          <wp:inline distT="0" distB="0" distL="0" distR="0" wp14:anchorId="613A35A0" wp14:editId="5464DC2A">
            <wp:extent cx="5479751" cy="408622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l="8888" t="17222" r="7222" b="30648"/>
                    <a:stretch/>
                  </pic:blipFill>
                  <pic:spPr bwMode="auto">
                    <a:xfrm>
                      <a:off x="0" y="0"/>
                      <a:ext cx="5488143" cy="409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74BF3" w14:textId="0E9FD5C2" w:rsidR="009036F1" w:rsidRPr="008052F2" w:rsidRDefault="008052F2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8052F2">
        <w:rPr>
          <w:rStyle w:val="Strong"/>
          <w:color w:val="333333"/>
        </w:rPr>
        <w:t>Step 8</w:t>
      </w:r>
    </w:p>
    <w:p w14:paraId="1880F4E9" w14:textId="0EA8167E" w:rsidR="009036F1" w:rsidRDefault="00012F49" w:rsidP="00C17076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The data frames were reduced </w:t>
      </w:r>
      <w:r w:rsidR="002204D0">
        <w:rPr>
          <w:rStyle w:val="Strong"/>
          <w:b w:val="0"/>
          <w:bCs w:val="0"/>
          <w:color w:val="333333"/>
        </w:rPr>
        <w:t>to the f</w:t>
      </w:r>
      <w:r w:rsidR="00C97E69">
        <w:rPr>
          <w:rStyle w:val="Strong"/>
          <w:b w:val="0"/>
          <w:bCs w:val="0"/>
          <w:color w:val="333333"/>
        </w:rPr>
        <w:t>inal list of patient</w:t>
      </w:r>
      <w:r w:rsidR="00B51929">
        <w:rPr>
          <w:rStyle w:val="Strong"/>
          <w:b w:val="0"/>
          <w:bCs w:val="0"/>
          <w:color w:val="333333"/>
        </w:rPr>
        <w:t xml:space="preserve"> i</w:t>
      </w:r>
      <w:r w:rsidR="00BA0831">
        <w:rPr>
          <w:rStyle w:val="Strong"/>
          <w:b w:val="0"/>
          <w:bCs w:val="0"/>
          <w:color w:val="333333"/>
        </w:rPr>
        <w:t>ds of</w:t>
      </w:r>
      <w:r w:rsidR="00C97E69">
        <w:rPr>
          <w:rStyle w:val="Strong"/>
          <w:b w:val="0"/>
          <w:bCs w:val="0"/>
          <w:color w:val="333333"/>
        </w:rPr>
        <w:t xml:space="preserve"> Covid-positive</w:t>
      </w:r>
      <w:r w:rsidR="004035F6">
        <w:rPr>
          <w:rStyle w:val="Strong"/>
          <w:b w:val="0"/>
          <w:bCs w:val="0"/>
          <w:color w:val="333333"/>
        </w:rPr>
        <w:t xml:space="preserve"> adults</w:t>
      </w:r>
      <w:r w:rsidR="002204D0">
        <w:rPr>
          <w:rStyle w:val="Strong"/>
          <w:b w:val="0"/>
          <w:bCs w:val="0"/>
          <w:color w:val="333333"/>
        </w:rPr>
        <w:t>.</w:t>
      </w:r>
      <w:r w:rsidR="00BA0831">
        <w:rPr>
          <w:rStyle w:val="Strong"/>
          <w:b w:val="0"/>
          <w:bCs w:val="0"/>
          <w:color w:val="333333"/>
        </w:rPr>
        <w:t xml:space="preserve"> </w:t>
      </w:r>
    </w:p>
    <w:p w14:paraId="0772FB25" w14:textId="49118CAA" w:rsidR="006B6388" w:rsidRDefault="00E17918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414E41E1" wp14:editId="781FB57E">
            <wp:extent cx="5514975" cy="1256392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l="9001" t="70556" r="7112" b="13518"/>
                    <a:stretch/>
                  </pic:blipFill>
                  <pic:spPr bwMode="auto">
                    <a:xfrm>
                      <a:off x="0" y="0"/>
                      <a:ext cx="5557074" cy="126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2F04E" w14:textId="718CB42D" w:rsidR="009036F1" w:rsidRPr="00B626D1" w:rsidRDefault="00B626D1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B626D1">
        <w:rPr>
          <w:rStyle w:val="Strong"/>
          <w:color w:val="333333"/>
        </w:rPr>
        <w:t>Step 9</w:t>
      </w:r>
    </w:p>
    <w:p w14:paraId="54769E3A" w14:textId="7E8F8A01" w:rsidR="009036F1" w:rsidRDefault="00563E82" w:rsidP="00666A53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Finally</w:t>
      </w:r>
      <w:r w:rsidR="000C2AD4">
        <w:rPr>
          <w:rStyle w:val="Strong"/>
          <w:b w:val="0"/>
          <w:bCs w:val="0"/>
          <w:color w:val="333333"/>
        </w:rPr>
        <w:t>,</w:t>
      </w:r>
      <w:r w:rsidR="009F64DC">
        <w:rPr>
          <w:rStyle w:val="Strong"/>
          <w:b w:val="0"/>
          <w:bCs w:val="0"/>
          <w:color w:val="333333"/>
        </w:rPr>
        <w:t xml:space="preserve"> the date of death for patients </w:t>
      </w:r>
      <w:r w:rsidR="00A95D5A">
        <w:rPr>
          <w:rStyle w:val="Strong"/>
          <w:b w:val="0"/>
          <w:bCs w:val="0"/>
          <w:color w:val="333333"/>
        </w:rPr>
        <w:t>who died from Covid</w:t>
      </w:r>
      <w:r w:rsidR="002861F0">
        <w:rPr>
          <w:rStyle w:val="Strong"/>
          <w:b w:val="0"/>
          <w:bCs w:val="0"/>
          <w:color w:val="333333"/>
        </w:rPr>
        <w:t xml:space="preserve"> </w:t>
      </w:r>
      <w:r w:rsidR="00F777BB">
        <w:rPr>
          <w:rStyle w:val="Strong"/>
          <w:b w:val="0"/>
          <w:bCs w:val="0"/>
          <w:color w:val="333333"/>
        </w:rPr>
        <w:t>was</w:t>
      </w:r>
      <w:r w:rsidR="000C2AD4">
        <w:rPr>
          <w:rStyle w:val="Strong"/>
          <w:b w:val="0"/>
          <w:bCs w:val="0"/>
          <w:color w:val="333333"/>
        </w:rPr>
        <w:t xml:space="preserve"> extracted </w:t>
      </w:r>
      <w:r w:rsidR="002861F0">
        <w:rPr>
          <w:rStyle w:val="Strong"/>
          <w:b w:val="0"/>
          <w:bCs w:val="0"/>
          <w:color w:val="333333"/>
        </w:rPr>
        <w:t>and add</w:t>
      </w:r>
      <w:r w:rsidR="000C2AD4">
        <w:rPr>
          <w:rStyle w:val="Strong"/>
          <w:b w:val="0"/>
          <w:bCs w:val="0"/>
          <w:color w:val="333333"/>
        </w:rPr>
        <w:t>ed</w:t>
      </w:r>
      <w:r w:rsidR="002861F0">
        <w:rPr>
          <w:rStyle w:val="Strong"/>
          <w:b w:val="0"/>
          <w:bCs w:val="0"/>
          <w:color w:val="333333"/>
        </w:rPr>
        <w:t xml:space="preserve"> to the main patients’ data frame</w:t>
      </w:r>
      <w:r w:rsidR="000C2AD4">
        <w:rPr>
          <w:rStyle w:val="Strong"/>
          <w:b w:val="0"/>
          <w:bCs w:val="0"/>
          <w:color w:val="333333"/>
        </w:rPr>
        <w:t xml:space="preserve"> and converted to the target variable </w:t>
      </w:r>
      <w:r w:rsidR="00AD4B64">
        <w:rPr>
          <w:rStyle w:val="Strong"/>
          <w:b w:val="0"/>
          <w:bCs w:val="0"/>
          <w:color w:val="333333"/>
        </w:rPr>
        <w:t xml:space="preserve">“Mortality”. </w:t>
      </w:r>
      <w:r w:rsidR="00A95D5A">
        <w:rPr>
          <w:rStyle w:val="Strong"/>
          <w:b w:val="0"/>
          <w:bCs w:val="0"/>
          <w:color w:val="333333"/>
        </w:rPr>
        <w:t xml:space="preserve">The </w:t>
      </w:r>
      <w:r w:rsidR="000F40F0">
        <w:rPr>
          <w:rStyle w:val="Strong"/>
          <w:b w:val="0"/>
          <w:bCs w:val="0"/>
          <w:color w:val="333333"/>
        </w:rPr>
        <w:t xml:space="preserve">smoking status field will be addressed </w:t>
      </w:r>
      <w:r w:rsidR="00000320">
        <w:rPr>
          <w:rStyle w:val="Strong"/>
          <w:b w:val="0"/>
          <w:bCs w:val="0"/>
          <w:color w:val="333333"/>
        </w:rPr>
        <w:t>with</w:t>
      </w:r>
      <w:r w:rsidR="000F40F0">
        <w:rPr>
          <w:rStyle w:val="Strong"/>
          <w:b w:val="0"/>
          <w:bCs w:val="0"/>
          <w:color w:val="333333"/>
        </w:rPr>
        <w:t xml:space="preserve"> </w:t>
      </w:r>
      <w:r w:rsidR="00000320">
        <w:rPr>
          <w:rStyle w:val="Strong"/>
          <w:b w:val="0"/>
          <w:bCs w:val="0"/>
          <w:color w:val="333333"/>
        </w:rPr>
        <w:t xml:space="preserve">the </w:t>
      </w:r>
      <w:r w:rsidR="000F40F0">
        <w:rPr>
          <w:rStyle w:val="Strong"/>
          <w:b w:val="0"/>
          <w:bCs w:val="0"/>
          <w:color w:val="333333"/>
        </w:rPr>
        <w:t>conditions</w:t>
      </w:r>
      <w:r w:rsidR="00000320">
        <w:rPr>
          <w:rStyle w:val="Strong"/>
          <w:b w:val="0"/>
          <w:bCs w:val="0"/>
          <w:color w:val="333333"/>
        </w:rPr>
        <w:t xml:space="preserve"> data frame</w:t>
      </w:r>
      <w:r w:rsidR="000F40F0">
        <w:rPr>
          <w:rStyle w:val="Strong"/>
          <w:b w:val="0"/>
          <w:bCs w:val="0"/>
          <w:color w:val="333333"/>
        </w:rPr>
        <w:t>.</w:t>
      </w:r>
    </w:p>
    <w:p w14:paraId="11D43861" w14:textId="0E068CF8" w:rsidR="00566CE9" w:rsidRDefault="00566CE9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76EF5F7D" wp14:editId="32EED6F5">
            <wp:extent cx="5572125" cy="4289593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l="9091" t="15557" r="6682" b="29629"/>
                    <a:stretch/>
                  </pic:blipFill>
                  <pic:spPr bwMode="auto">
                    <a:xfrm>
                      <a:off x="0" y="0"/>
                      <a:ext cx="5582225" cy="429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ABD64" w14:textId="49DF986E" w:rsidR="002861F0" w:rsidRDefault="002861F0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275539F3" w14:textId="02D5B28E" w:rsidR="000B434C" w:rsidRDefault="004541F0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05BFD03D" wp14:editId="174B5DFA">
            <wp:extent cx="5581650" cy="2946474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l="8762" t="15649" r="6791" b="46666"/>
                    <a:stretch/>
                  </pic:blipFill>
                  <pic:spPr bwMode="auto">
                    <a:xfrm>
                      <a:off x="0" y="0"/>
                      <a:ext cx="5597633" cy="295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F915B" w14:textId="56503D38" w:rsidR="00D70907" w:rsidRPr="00D70907" w:rsidRDefault="00D70907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D70907">
        <w:rPr>
          <w:rStyle w:val="Strong"/>
          <w:color w:val="333333"/>
        </w:rPr>
        <w:t>Step 10</w:t>
      </w:r>
    </w:p>
    <w:p w14:paraId="6D9CA5E7" w14:textId="1E3227E3" w:rsidR="009036F1" w:rsidRDefault="004E567B" w:rsidP="00666A53">
      <w:pPr>
        <w:pStyle w:val="NormalWeb"/>
        <w:shd w:val="clear" w:color="auto" w:fill="FFFFFF"/>
        <w:spacing w:before="0" w:beforeAutospacing="0" w:after="0" w:afterAutospacing="0" w:line="480" w:lineRule="auto"/>
        <w:rPr>
          <w:color w:val="333333"/>
        </w:rPr>
      </w:pPr>
      <w:r>
        <w:rPr>
          <w:rStyle w:val="Strong"/>
          <w:b w:val="0"/>
          <w:bCs w:val="0"/>
          <w:color w:val="333333"/>
        </w:rPr>
        <w:t>The c</w:t>
      </w:r>
      <w:r w:rsidR="001B0150">
        <w:rPr>
          <w:rStyle w:val="Strong"/>
          <w:b w:val="0"/>
          <w:bCs w:val="0"/>
          <w:color w:val="333333"/>
        </w:rPr>
        <w:t>onditions</w:t>
      </w:r>
      <w:r w:rsidR="006448DD">
        <w:rPr>
          <w:rStyle w:val="Strong"/>
          <w:b w:val="0"/>
          <w:bCs w:val="0"/>
          <w:color w:val="333333"/>
        </w:rPr>
        <w:t xml:space="preserve"> </w:t>
      </w:r>
      <w:r>
        <w:rPr>
          <w:rStyle w:val="Strong"/>
          <w:b w:val="0"/>
          <w:bCs w:val="0"/>
          <w:color w:val="333333"/>
        </w:rPr>
        <w:t xml:space="preserve">data frame </w:t>
      </w:r>
      <w:r w:rsidR="006448DD">
        <w:rPr>
          <w:rStyle w:val="Strong"/>
          <w:b w:val="0"/>
          <w:bCs w:val="0"/>
          <w:color w:val="333333"/>
        </w:rPr>
        <w:t>also</w:t>
      </w:r>
      <w:r w:rsidR="00AA5E45">
        <w:rPr>
          <w:rStyle w:val="Strong"/>
          <w:b w:val="0"/>
          <w:bCs w:val="0"/>
          <w:color w:val="333333"/>
        </w:rPr>
        <w:t xml:space="preserve"> has multiple rows for each patient. </w:t>
      </w:r>
      <w:r w:rsidR="00D70907">
        <w:rPr>
          <w:color w:val="333333"/>
        </w:rPr>
        <w:t xml:space="preserve">3 columns were extracted and </w:t>
      </w:r>
      <w:proofErr w:type="gramStart"/>
      <w:r w:rsidR="00D70907">
        <w:rPr>
          <w:color w:val="333333"/>
        </w:rPr>
        <w:t>renamed</w:t>
      </w:r>
      <w:proofErr w:type="gramEnd"/>
      <w:r w:rsidR="00D70907">
        <w:rPr>
          <w:color w:val="333333"/>
        </w:rPr>
        <w:t xml:space="preserve"> and the date column </w:t>
      </w:r>
      <w:r w:rsidR="00075AC3">
        <w:rPr>
          <w:color w:val="333333"/>
        </w:rPr>
        <w:t xml:space="preserve">was </w:t>
      </w:r>
      <w:r w:rsidR="00D70907">
        <w:rPr>
          <w:color w:val="333333"/>
        </w:rPr>
        <w:t>changed to the date data type</w:t>
      </w:r>
      <w:r w:rsidR="00075AC3">
        <w:rPr>
          <w:color w:val="333333"/>
        </w:rPr>
        <w:t>.</w:t>
      </w:r>
    </w:p>
    <w:p w14:paraId="0E2CC6C9" w14:textId="7B42714B" w:rsidR="00075AC3" w:rsidRDefault="00B56FF2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4A6067DC" wp14:editId="2E89E5D2">
            <wp:extent cx="5562600" cy="1080816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l="8982" t="53241" r="6462" b="32870"/>
                    <a:stretch/>
                  </pic:blipFill>
                  <pic:spPr bwMode="auto">
                    <a:xfrm>
                      <a:off x="0" y="0"/>
                      <a:ext cx="5592066" cy="108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13971" w14:textId="20FD0DB2" w:rsidR="00B56FF2" w:rsidRPr="007326A8" w:rsidRDefault="007326A8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7326A8">
        <w:rPr>
          <w:rStyle w:val="Strong"/>
          <w:color w:val="333333"/>
        </w:rPr>
        <w:t>Step 11</w:t>
      </w:r>
    </w:p>
    <w:p w14:paraId="442C02FD" w14:textId="0782A165" w:rsidR="00B56FF2" w:rsidRDefault="007326A8" w:rsidP="006448DD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Only cond</w:t>
      </w:r>
      <w:r w:rsidR="00BD63BC">
        <w:rPr>
          <w:rStyle w:val="Strong"/>
          <w:b w:val="0"/>
          <w:bCs w:val="0"/>
          <w:color w:val="333333"/>
        </w:rPr>
        <w:t xml:space="preserve">itions diagnosed before Covid were extracted.  </w:t>
      </w:r>
      <w:r w:rsidR="009B056B">
        <w:rPr>
          <w:rStyle w:val="Strong"/>
          <w:b w:val="0"/>
          <w:bCs w:val="0"/>
          <w:color w:val="333333"/>
        </w:rPr>
        <w:t xml:space="preserve">The date of Covid </w:t>
      </w:r>
      <w:r w:rsidR="002C4F5A">
        <w:rPr>
          <w:rStyle w:val="Strong"/>
          <w:b w:val="0"/>
          <w:bCs w:val="0"/>
          <w:color w:val="333333"/>
        </w:rPr>
        <w:t>diagnosis</w:t>
      </w:r>
      <w:r w:rsidR="009B056B">
        <w:rPr>
          <w:rStyle w:val="Strong"/>
          <w:b w:val="0"/>
          <w:bCs w:val="0"/>
          <w:color w:val="333333"/>
        </w:rPr>
        <w:t xml:space="preserve"> was added as a column</w:t>
      </w:r>
      <w:r w:rsidR="002C4F5A">
        <w:rPr>
          <w:rStyle w:val="Strong"/>
          <w:b w:val="0"/>
          <w:bCs w:val="0"/>
          <w:color w:val="333333"/>
        </w:rPr>
        <w:t xml:space="preserve"> and the </w:t>
      </w:r>
      <w:r w:rsidR="00861088">
        <w:rPr>
          <w:rStyle w:val="Strong"/>
          <w:b w:val="0"/>
          <w:bCs w:val="0"/>
          <w:color w:val="333333"/>
        </w:rPr>
        <w:t xml:space="preserve">rows dated before Covid were marked.  The same technique </w:t>
      </w:r>
      <w:r w:rsidR="00851A77">
        <w:rPr>
          <w:rStyle w:val="Strong"/>
          <w:b w:val="0"/>
          <w:bCs w:val="0"/>
          <w:color w:val="333333"/>
        </w:rPr>
        <w:t xml:space="preserve">for subtracting the dates </w:t>
      </w:r>
      <w:r w:rsidR="006412DC">
        <w:rPr>
          <w:rStyle w:val="Strong"/>
          <w:b w:val="0"/>
          <w:bCs w:val="0"/>
          <w:color w:val="333333"/>
        </w:rPr>
        <w:t xml:space="preserve">and stripping the text </w:t>
      </w:r>
      <w:r w:rsidR="00851A77">
        <w:rPr>
          <w:rStyle w:val="Strong"/>
          <w:b w:val="0"/>
          <w:bCs w:val="0"/>
          <w:color w:val="333333"/>
        </w:rPr>
        <w:t xml:space="preserve">was </w:t>
      </w:r>
      <w:r w:rsidR="006412DC">
        <w:rPr>
          <w:rStyle w:val="Strong"/>
          <w:b w:val="0"/>
          <w:bCs w:val="0"/>
          <w:color w:val="333333"/>
        </w:rPr>
        <w:t xml:space="preserve">used again here. </w:t>
      </w:r>
    </w:p>
    <w:p w14:paraId="39764BAD" w14:textId="0A41F73B" w:rsidR="000A7C56" w:rsidRDefault="000A7C5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1FB63B92" wp14:editId="4A41A77E">
            <wp:extent cx="5682976" cy="300037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l="9200" t="16204" r="6572" b="46203"/>
                    <a:stretch/>
                  </pic:blipFill>
                  <pic:spPr bwMode="auto">
                    <a:xfrm>
                      <a:off x="0" y="0"/>
                      <a:ext cx="5691772" cy="300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762D4" w14:textId="629B9125" w:rsidR="00B56FF2" w:rsidRDefault="000A7C56" w:rsidP="006448DD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Once they were marked</w:t>
      </w:r>
      <w:r w:rsidR="007F16B5">
        <w:rPr>
          <w:rStyle w:val="Strong"/>
          <w:b w:val="0"/>
          <w:bCs w:val="0"/>
          <w:color w:val="333333"/>
        </w:rPr>
        <w:t xml:space="preserve">, it was easy to select the rows with a 1 in the </w:t>
      </w:r>
      <w:proofErr w:type="spellStart"/>
      <w:r w:rsidR="007F16B5">
        <w:rPr>
          <w:rStyle w:val="Strong"/>
          <w:b w:val="0"/>
          <w:bCs w:val="0"/>
          <w:color w:val="333333"/>
        </w:rPr>
        <w:t>PreCovid</w:t>
      </w:r>
      <w:proofErr w:type="spellEnd"/>
      <w:r w:rsidR="007F16B5">
        <w:rPr>
          <w:rStyle w:val="Strong"/>
          <w:b w:val="0"/>
          <w:bCs w:val="0"/>
          <w:color w:val="333333"/>
        </w:rPr>
        <w:t xml:space="preserve"> column.</w:t>
      </w:r>
    </w:p>
    <w:p w14:paraId="051C32F4" w14:textId="71661586" w:rsidR="00D571AA" w:rsidRDefault="00D571AA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6E0267BB" wp14:editId="3EA6A821">
            <wp:extent cx="5743575" cy="1275521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l="9201" t="53519" r="6462" b="30648"/>
                    <a:stretch/>
                  </pic:blipFill>
                  <pic:spPr bwMode="auto">
                    <a:xfrm>
                      <a:off x="0" y="0"/>
                      <a:ext cx="5774651" cy="128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4B1E8" w14:textId="55EC2B69" w:rsidR="001E0DE8" w:rsidRDefault="005E7D27" w:rsidP="006448DD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The data frame was reduced to just the </w:t>
      </w:r>
      <w:r w:rsidR="009E5F36">
        <w:rPr>
          <w:rStyle w:val="Strong"/>
          <w:b w:val="0"/>
          <w:bCs w:val="0"/>
          <w:color w:val="333333"/>
        </w:rPr>
        <w:t xml:space="preserve">id and condition column, and duplicates </w:t>
      </w:r>
      <w:r w:rsidR="00BF4CC4">
        <w:rPr>
          <w:rStyle w:val="Strong"/>
          <w:b w:val="0"/>
          <w:bCs w:val="0"/>
          <w:color w:val="333333"/>
        </w:rPr>
        <w:t>were dropped.</w:t>
      </w:r>
    </w:p>
    <w:p w14:paraId="7FAF08ED" w14:textId="0518383C" w:rsidR="001E0DE8" w:rsidRDefault="00BF4CC4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1CC517DB" wp14:editId="52CC0AD3">
            <wp:extent cx="5253487" cy="2850502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 rotWithShape="1">
                    <a:blip r:embed="rId19"/>
                    <a:srcRect l="8982" t="20877" r="7119" b="40639"/>
                    <a:stretch/>
                  </pic:blipFill>
                  <pic:spPr bwMode="auto">
                    <a:xfrm>
                      <a:off x="0" y="0"/>
                      <a:ext cx="5267937" cy="285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1F8B8" w14:textId="6C5F4224" w:rsidR="00233A38" w:rsidRPr="00233A38" w:rsidRDefault="00233A38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233A38">
        <w:rPr>
          <w:rStyle w:val="Strong"/>
          <w:color w:val="333333"/>
        </w:rPr>
        <w:lastRenderedPageBreak/>
        <w:t>Step 12</w:t>
      </w:r>
    </w:p>
    <w:p w14:paraId="0DC95A6B" w14:textId="689824DF" w:rsidR="00B56FF2" w:rsidRDefault="00233A38" w:rsidP="00C7305E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The </w:t>
      </w:r>
      <w:r w:rsidR="00012444">
        <w:rPr>
          <w:rStyle w:val="Strong"/>
          <w:b w:val="0"/>
          <w:bCs w:val="0"/>
          <w:color w:val="333333"/>
        </w:rPr>
        <w:t xml:space="preserve">last extraction step for conditions </w:t>
      </w:r>
      <w:r w:rsidR="003F09BE">
        <w:rPr>
          <w:rStyle w:val="Strong"/>
          <w:b w:val="0"/>
          <w:bCs w:val="0"/>
          <w:color w:val="333333"/>
        </w:rPr>
        <w:t xml:space="preserve">was to </w:t>
      </w:r>
      <w:r w:rsidR="001A64E7">
        <w:rPr>
          <w:rStyle w:val="Strong"/>
          <w:b w:val="0"/>
          <w:bCs w:val="0"/>
          <w:color w:val="333333"/>
        </w:rPr>
        <w:t>extract on</w:t>
      </w:r>
      <w:r w:rsidR="005916B5">
        <w:rPr>
          <w:rStyle w:val="Strong"/>
          <w:b w:val="0"/>
          <w:bCs w:val="0"/>
          <w:color w:val="333333"/>
        </w:rPr>
        <w:t xml:space="preserve">ly the 18 conditions </w:t>
      </w:r>
      <w:r w:rsidR="002B1C5A">
        <w:rPr>
          <w:rStyle w:val="Strong"/>
          <w:b w:val="0"/>
          <w:bCs w:val="0"/>
          <w:color w:val="333333"/>
        </w:rPr>
        <w:t xml:space="preserve">relevant to this study from the 170 in the data frame. </w:t>
      </w:r>
      <w:r w:rsidR="00BA6865">
        <w:rPr>
          <w:rStyle w:val="Strong"/>
          <w:b w:val="0"/>
          <w:bCs w:val="0"/>
          <w:color w:val="333333"/>
        </w:rPr>
        <w:t xml:space="preserve">The </w:t>
      </w:r>
      <w:r w:rsidR="00464608">
        <w:rPr>
          <w:rStyle w:val="Strong"/>
          <w:b w:val="0"/>
          <w:bCs w:val="0"/>
          <w:color w:val="333333"/>
        </w:rPr>
        <w:t xml:space="preserve">2 obesity </w:t>
      </w:r>
      <w:r w:rsidR="000073BD">
        <w:rPr>
          <w:rStyle w:val="Strong"/>
          <w:b w:val="0"/>
          <w:bCs w:val="0"/>
          <w:color w:val="333333"/>
        </w:rPr>
        <w:t xml:space="preserve">conditions and the 2 </w:t>
      </w:r>
      <w:proofErr w:type="spellStart"/>
      <w:r w:rsidR="000073BD">
        <w:rPr>
          <w:rStyle w:val="Strong"/>
          <w:b w:val="0"/>
          <w:bCs w:val="0"/>
          <w:color w:val="333333"/>
        </w:rPr>
        <w:t>Alzheimers</w:t>
      </w:r>
      <w:proofErr w:type="spellEnd"/>
      <w:r w:rsidR="000073BD">
        <w:rPr>
          <w:rStyle w:val="Strong"/>
          <w:b w:val="0"/>
          <w:bCs w:val="0"/>
          <w:color w:val="333333"/>
        </w:rPr>
        <w:t xml:space="preserve"> conditions w</w:t>
      </w:r>
      <w:r w:rsidR="002A32C8">
        <w:rPr>
          <w:rStyle w:val="Strong"/>
          <w:b w:val="0"/>
          <w:bCs w:val="0"/>
          <w:color w:val="333333"/>
        </w:rPr>
        <w:t>ere</w:t>
      </w:r>
      <w:r w:rsidR="000073BD">
        <w:rPr>
          <w:rStyle w:val="Strong"/>
          <w:b w:val="0"/>
          <w:bCs w:val="0"/>
          <w:color w:val="333333"/>
        </w:rPr>
        <w:t xml:space="preserve"> consolidated </w:t>
      </w:r>
      <w:r w:rsidR="00BF196B">
        <w:rPr>
          <w:rStyle w:val="Strong"/>
          <w:b w:val="0"/>
          <w:bCs w:val="0"/>
          <w:color w:val="333333"/>
        </w:rPr>
        <w:t>for a total of 16 conditions.</w:t>
      </w:r>
      <w:r w:rsidR="008E14AD">
        <w:rPr>
          <w:rStyle w:val="Strong"/>
          <w:b w:val="0"/>
          <w:bCs w:val="0"/>
          <w:color w:val="333333"/>
        </w:rPr>
        <w:t xml:space="preserve"> Duplicate entries </w:t>
      </w:r>
      <w:r w:rsidR="002A32C8">
        <w:rPr>
          <w:rStyle w:val="Strong"/>
          <w:b w:val="0"/>
          <w:bCs w:val="0"/>
          <w:color w:val="333333"/>
        </w:rPr>
        <w:t>were</w:t>
      </w:r>
      <w:r w:rsidR="008E14AD">
        <w:rPr>
          <w:rStyle w:val="Strong"/>
          <w:b w:val="0"/>
          <w:bCs w:val="0"/>
          <w:color w:val="333333"/>
        </w:rPr>
        <w:t xml:space="preserve"> dropped.</w:t>
      </w:r>
    </w:p>
    <w:p w14:paraId="5946DAA4" w14:textId="263FBC6D" w:rsidR="00B56FF2" w:rsidRDefault="00E77642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762C773D" wp14:editId="6D1A817D">
            <wp:extent cx="5443268" cy="4331816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 rotWithShape="1">
                    <a:blip r:embed="rId20"/>
                    <a:srcRect l="9091" t="20278" r="7228" b="23426"/>
                    <a:stretch/>
                  </pic:blipFill>
                  <pic:spPr bwMode="auto">
                    <a:xfrm>
                      <a:off x="0" y="0"/>
                      <a:ext cx="5443268" cy="433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61C14" w14:textId="5DBFE02A" w:rsidR="00B56FF2" w:rsidRDefault="00B56FF2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25078E3D" w14:textId="70F79C3E" w:rsidR="00B56FF2" w:rsidRDefault="00872DAD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0656ACC3" wp14:editId="47AB982A">
            <wp:extent cx="5543550" cy="4859606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 rotWithShape="1">
                    <a:blip r:embed="rId21"/>
                    <a:srcRect l="8762" t="27130" r="6900" b="10371"/>
                    <a:stretch/>
                  </pic:blipFill>
                  <pic:spPr bwMode="auto">
                    <a:xfrm>
                      <a:off x="0" y="0"/>
                      <a:ext cx="5555293" cy="486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1DBE6" w14:textId="1EBA4FED" w:rsidR="00F94799" w:rsidRDefault="00F94799" w:rsidP="009B037C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</w:p>
    <w:p w14:paraId="42D60AC7" w14:textId="77777777" w:rsidR="00DC49A6" w:rsidRDefault="00DC49A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47252205" w14:textId="77777777" w:rsidR="00DC49A6" w:rsidRDefault="00DC49A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noProof/>
        </w:rPr>
      </w:pPr>
    </w:p>
    <w:p w14:paraId="1870014F" w14:textId="1BEEF411" w:rsidR="00DC49A6" w:rsidRDefault="00DC49A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noProof/>
        </w:rPr>
      </w:pPr>
    </w:p>
    <w:p w14:paraId="3915E4C7" w14:textId="17F66D67" w:rsidR="00DC49A6" w:rsidRDefault="00DC49A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noProof/>
        </w:rPr>
      </w:pPr>
    </w:p>
    <w:p w14:paraId="63CFCA5A" w14:textId="3592D8E8" w:rsidR="00DC49A6" w:rsidRDefault="00DC49A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noProof/>
        </w:rPr>
      </w:pPr>
    </w:p>
    <w:p w14:paraId="5D97F992" w14:textId="2A4E4635" w:rsidR="00DC49A6" w:rsidRDefault="00DC49A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noProof/>
        </w:rPr>
      </w:pPr>
    </w:p>
    <w:p w14:paraId="17E835E0" w14:textId="426784F4" w:rsidR="00DC49A6" w:rsidRDefault="00DC49A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noProof/>
        </w:rPr>
      </w:pPr>
    </w:p>
    <w:p w14:paraId="18644F6C" w14:textId="5B47A059" w:rsidR="00DC49A6" w:rsidRDefault="00DC49A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noProof/>
        </w:rPr>
      </w:pPr>
    </w:p>
    <w:p w14:paraId="4CDFD4F2" w14:textId="11B48A6B" w:rsidR="00DC49A6" w:rsidRDefault="00DC49A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noProof/>
        </w:rPr>
      </w:pPr>
      <w:r>
        <w:rPr>
          <w:rStyle w:val="Strong"/>
          <w:b w:val="0"/>
          <w:bCs w:val="0"/>
          <w:color w:val="333333"/>
        </w:rPr>
        <w:lastRenderedPageBreak/>
        <w:t>Final count.</w:t>
      </w:r>
    </w:p>
    <w:p w14:paraId="4E34F92A" w14:textId="7696F633" w:rsidR="00B56FF2" w:rsidRDefault="00F94799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529C7CA2" wp14:editId="200F8912">
            <wp:extent cx="5507774" cy="390525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 rotWithShape="1">
                    <a:blip r:embed="rId22"/>
                    <a:srcRect l="9201" t="17870" r="7228" b="32037"/>
                    <a:stretch/>
                  </pic:blipFill>
                  <pic:spPr bwMode="auto">
                    <a:xfrm>
                      <a:off x="0" y="0"/>
                      <a:ext cx="5512454" cy="3908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C8DDD" w14:textId="55EBAAE9" w:rsidR="00F94799" w:rsidRPr="0067219C" w:rsidRDefault="00F94799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67219C">
        <w:rPr>
          <w:rStyle w:val="Strong"/>
          <w:color w:val="333333"/>
        </w:rPr>
        <w:t>Step 13.</w:t>
      </w:r>
    </w:p>
    <w:p w14:paraId="124BAA21" w14:textId="225C7BC6" w:rsidR="00B56FF2" w:rsidRDefault="00F93294" w:rsidP="009B037C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The conditions </w:t>
      </w:r>
      <w:r w:rsidR="00B0472E">
        <w:rPr>
          <w:rStyle w:val="Strong"/>
          <w:b w:val="0"/>
          <w:bCs w:val="0"/>
          <w:color w:val="333333"/>
        </w:rPr>
        <w:t xml:space="preserve">were </w:t>
      </w:r>
      <w:r w:rsidR="005115CB">
        <w:rPr>
          <w:rStyle w:val="Strong"/>
          <w:b w:val="0"/>
          <w:bCs w:val="0"/>
          <w:color w:val="333333"/>
        </w:rPr>
        <w:t xml:space="preserve">then </w:t>
      </w:r>
      <w:r w:rsidR="001B1E85">
        <w:rPr>
          <w:rStyle w:val="Strong"/>
          <w:b w:val="0"/>
          <w:bCs w:val="0"/>
          <w:color w:val="333333"/>
        </w:rPr>
        <w:t>pivot</w:t>
      </w:r>
      <w:r w:rsidR="005115CB">
        <w:rPr>
          <w:rStyle w:val="Strong"/>
          <w:b w:val="0"/>
          <w:bCs w:val="0"/>
          <w:color w:val="333333"/>
        </w:rPr>
        <w:t>ed</w:t>
      </w:r>
      <w:r w:rsidR="00EF0E80">
        <w:rPr>
          <w:rStyle w:val="Strong"/>
          <w:b w:val="0"/>
          <w:bCs w:val="0"/>
          <w:color w:val="333333"/>
        </w:rPr>
        <w:t xml:space="preserve"> to columns </w:t>
      </w:r>
      <w:r w:rsidR="005C50FE">
        <w:rPr>
          <w:rStyle w:val="Strong"/>
          <w:b w:val="0"/>
          <w:bCs w:val="0"/>
          <w:color w:val="333333"/>
        </w:rPr>
        <w:t xml:space="preserve">under index Id </w:t>
      </w:r>
      <w:r w:rsidR="00EF0E80">
        <w:rPr>
          <w:rStyle w:val="Strong"/>
          <w:b w:val="0"/>
          <w:bCs w:val="0"/>
          <w:color w:val="333333"/>
        </w:rPr>
        <w:t>with one row</w:t>
      </w:r>
      <w:r w:rsidR="00674CCC">
        <w:rPr>
          <w:rStyle w:val="Strong"/>
          <w:b w:val="0"/>
          <w:bCs w:val="0"/>
          <w:color w:val="333333"/>
        </w:rPr>
        <w:t xml:space="preserve"> per patient.</w:t>
      </w:r>
      <w:r w:rsidR="00D92507">
        <w:rPr>
          <w:rStyle w:val="Strong"/>
          <w:b w:val="0"/>
          <w:bCs w:val="0"/>
          <w:color w:val="333333"/>
        </w:rPr>
        <w:t xml:space="preserve"> </w:t>
      </w:r>
    </w:p>
    <w:p w14:paraId="7E588792" w14:textId="02F77752" w:rsidR="008E14AD" w:rsidRDefault="001C5CF0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6AA92801" wp14:editId="53E9B7D4">
            <wp:extent cx="5476875" cy="4909323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l="9091" t="18149" r="6351" b="17777"/>
                    <a:stretch/>
                  </pic:blipFill>
                  <pic:spPr bwMode="auto">
                    <a:xfrm>
                      <a:off x="0" y="0"/>
                      <a:ext cx="5484886" cy="491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0A88B" w14:textId="41D10030" w:rsidR="008E14AD" w:rsidRPr="00517BD2" w:rsidRDefault="00517BD2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517BD2">
        <w:rPr>
          <w:rStyle w:val="Strong"/>
          <w:color w:val="333333"/>
        </w:rPr>
        <w:t>Step 14</w:t>
      </w:r>
    </w:p>
    <w:p w14:paraId="1F93EA88" w14:textId="1D9422DF" w:rsidR="00B56FF2" w:rsidRDefault="009B037C" w:rsidP="009B037C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The </w:t>
      </w:r>
      <w:r w:rsidR="007B28C8">
        <w:rPr>
          <w:rStyle w:val="Strong"/>
          <w:b w:val="0"/>
          <w:bCs w:val="0"/>
          <w:color w:val="333333"/>
        </w:rPr>
        <w:t xml:space="preserve">smoking status </w:t>
      </w:r>
      <w:r w:rsidR="00563152">
        <w:rPr>
          <w:rStyle w:val="Strong"/>
          <w:b w:val="0"/>
          <w:bCs w:val="0"/>
          <w:color w:val="333333"/>
        </w:rPr>
        <w:t>from observations</w:t>
      </w:r>
      <w:r>
        <w:rPr>
          <w:rStyle w:val="Strong"/>
          <w:b w:val="0"/>
          <w:bCs w:val="0"/>
          <w:color w:val="333333"/>
        </w:rPr>
        <w:t xml:space="preserve"> </w:t>
      </w:r>
      <w:r w:rsidR="006938EA">
        <w:rPr>
          <w:rStyle w:val="Strong"/>
          <w:b w:val="0"/>
          <w:bCs w:val="0"/>
          <w:color w:val="333333"/>
        </w:rPr>
        <w:t>was</w:t>
      </w:r>
      <w:r>
        <w:rPr>
          <w:rStyle w:val="Strong"/>
          <w:b w:val="0"/>
          <w:bCs w:val="0"/>
          <w:color w:val="333333"/>
        </w:rPr>
        <w:t xml:space="preserve"> </w:t>
      </w:r>
      <w:r w:rsidR="00D10B13">
        <w:rPr>
          <w:rStyle w:val="Strong"/>
          <w:b w:val="0"/>
          <w:bCs w:val="0"/>
          <w:color w:val="333333"/>
        </w:rPr>
        <w:t xml:space="preserve">extracted and </w:t>
      </w:r>
      <w:r>
        <w:rPr>
          <w:rStyle w:val="Strong"/>
          <w:b w:val="0"/>
          <w:bCs w:val="0"/>
          <w:color w:val="333333"/>
        </w:rPr>
        <w:t xml:space="preserve">added to the </w:t>
      </w:r>
      <w:r w:rsidR="00EA26CA">
        <w:rPr>
          <w:rStyle w:val="Strong"/>
          <w:b w:val="0"/>
          <w:bCs w:val="0"/>
          <w:color w:val="333333"/>
        </w:rPr>
        <w:t>conditions data frame</w:t>
      </w:r>
      <w:r w:rsidR="00563152">
        <w:rPr>
          <w:rStyle w:val="Strong"/>
          <w:b w:val="0"/>
          <w:bCs w:val="0"/>
          <w:color w:val="333333"/>
        </w:rPr>
        <w:t>.</w:t>
      </w:r>
    </w:p>
    <w:p w14:paraId="065923BC" w14:textId="06F66C54" w:rsidR="00BC72E4" w:rsidRDefault="0049728E" w:rsidP="00D10B13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2D105947" wp14:editId="7B8C95A8">
            <wp:extent cx="5343525" cy="2257239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 rotWithShape="1">
                    <a:blip r:embed="rId24"/>
                    <a:srcRect l="8982" t="56945" r="7010" b="13055"/>
                    <a:stretch/>
                  </pic:blipFill>
                  <pic:spPr bwMode="auto">
                    <a:xfrm>
                      <a:off x="0" y="0"/>
                      <a:ext cx="5355745" cy="226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C8728" w14:textId="31467F57" w:rsidR="0087711B" w:rsidRDefault="0087711B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73C7F182" wp14:editId="6E9DBC8C">
            <wp:extent cx="5334000" cy="2646326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l="8762" t="17871" r="6461" b="46573"/>
                    <a:stretch/>
                  </pic:blipFill>
                  <pic:spPr bwMode="auto">
                    <a:xfrm>
                      <a:off x="0" y="0"/>
                      <a:ext cx="5343478" cy="265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FEE17" w14:textId="36A67EE0" w:rsidR="006C6FA6" w:rsidRDefault="003415EA" w:rsidP="00D10B13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Pivot value to columns</w:t>
      </w:r>
      <w:r w:rsidR="00610BD9">
        <w:rPr>
          <w:rStyle w:val="Strong"/>
          <w:b w:val="0"/>
          <w:bCs w:val="0"/>
          <w:color w:val="333333"/>
        </w:rPr>
        <w:t xml:space="preserve"> </w:t>
      </w:r>
      <w:r w:rsidR="00AF6AFB">
        <w:rPr>
          <w:rStyle w:val="Strong"/>
          <w:b w:val="0"/>
          <w:bCs w:val="0"/>
          <w:color w:val="333333"/>
        </w:rPr>
        <w:t xml:space="preserve">under index Id </w:t>
      </w:r>
      <w:r w:rsidR="00610BD9">
        <w:rPr>
          <w:rStyle w:val="Strong"/>
          <w:b w:val="0"/>
          <w:bCs w:val="0"/>
          <w:color w:val="333333"/>
        </w:rPr>
        <w:t xml:space="preserve">and add to </w:t>
      </w:r>
      <w:r w:rsidR="000E70A9">
        <w:rPr>
          <w:rStyle w:val="Strong"/>
          <w:b w:val="0"/>
          <w:bCs w:val="0"/>
          <w:color w:val="333333"/>
        </w:rPr>
        <w:t xml:space="preserve">the </w:t>
      </w:r>
      <w:r w:rsidR="00610BD9">
        <w:rPr>
          <w:rStyle w:val="Strong"/>
          <w:b w:val="0"/>
          <w:bCs w:val="0"/>
          <w:color w:val="333333"/>
        </w:rPr>
        <w:t>conditions data frame.</w:t>
      </w:r>
    </w:p>
    <w:p w14:paraId="135F41C9" w14:textId="02F6EFA8" w:rsidR="0087711B" w:rsidRDefault="009F43C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4A02EC6F" wp14:editId="535413DD">
            <wp:extent cx="5302450" cy="475297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l="9091" t="18149" r="6351" b="17777"/>
                    <a:stretch/>
                  </pic:blipFill>
                  <pic:spPr bwMode="auto">
                    <a:xfrm>
                      <a:off x="0" y="0"/>
                      <a:ext cx="5313022" cy="476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4A4AC" w14:textId="7E242EF6" w:rsidR="00717D46" w:rsidRDefault="00265FE0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4D2A9E0F" wp14:editId="3586E473">
            <wp:extent cx="5334000" cy="2369127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 rotWithShape="1">
                    <a:blip r:embed="rId26"/>
                    <a:srcRect l="8982" t="16851" r="6681" b="51482"/>
                    <a:stretch/>
                  </pic:blipFill>
                  <pic:spPr bwMode="auto">
                    <a:xfrm>
                      <a:off x="0" y="0"/>
                      <a:ext cx="5361580" cy="238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EEACD" w14:textId="0207C857" w:rsidR="0087711B" w:rsidRDefault="007677F0" w:rsidP="00146621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Combine </w:t>
      </w:r>
      <w:r w:rsidR="00AD75BE">
        <w:rPr>
          <w:rStyle w:val="Strong"/>
          <w:b w:val="0"/>
          <w:bCs w:val="0"/>
          <w:color w:val="333333"/>
        </w:rPr>
        <w:t xml:space="preserve">redundant smoking </w:t>
      </w:r>
      <w:r w:rsidR="00EF2CB3">
        <w:rPr>
          <w:rStyle w:val="Strong"/>
          <w:b w:val="0"/>
          <w:bCs w:val="0"/>
          <w:color w:val="333333"/>
        </w:rPr>
        <w:t>columns.</w:t>
      </w:r>
    </w:p>
    <w:p w14:paraId="2AFDCDD2" w14:textId="3B44C5F3" w:rsidR="0087711B" w:rsidRDefault="00091660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586AD2A4" wp14:editId="1B724C68">
            <wp:extent cx="5295900" cy="1564540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 rotWithShape="1">
                    <a:blip r:embed="rId26"/>
                    <a:srcRect l="8981" t="48611" r="7229" b="30463"/>
                    <a:stretch/>
                  </pic:blipFill>
                  <pic:spPr bwMode="auto">
                    <a:xfrm>
                      <a:off x="0" y="0"/>
                      <a:ext cx="5317229" cy="157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C88DF" w14:textId="205A1D98" w:rsidR="0087711B" w:rsidRDefault="001231F8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1231F8">
        <w:rPr>
          <w:rStyle w:val="Strong"/>
          <w:color w:val="333333"/>
        </w:rPr>
        <w:t>Step 15</w:t>
      </w:r>
    </w:p>
    <w:p w14:paraId="3C2E19E0" w14:textId="39D1489E" w:rsidR="001231F8" w:rsidRDefault="001231F8" w:rsidP="00146621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Remove </w:t>
      </w:r>
      <w:r w:rsidR="004B2D59">
        <w:rPr>
          <w:rStyle w:val="Strong"/>
          <w:b w:val="0"/>
          <w:bCs w:val="0"/>
          <w:color w:val="333333"/>
        </w:rPr>
        <w:t>prediabet</w:t>
      </w:r>
      <w:r w:rsidR="00B322D8">
        <w:rPr>
          <w:rStyle w:val="Strong"/>
          <w:b w:val="0"/>
          <w:bCs w:val="0"/>
          <w:color w:val="333333"/>
        </w:rPr>
        <w:t>es for patients with diabetes.</w:t>
      </w:r>
    </w:p>
    <w:p w14:paraId="2CDBA63F" w14:textId="40BB754D" w:rsidR="00CF079C" w:rsidRDefault="00CF079C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 w:rsidRPr="000971A1">
        <w:rPr>
          <w:noProof/>
        </w:rPr>
        <w:drawing>
          <wp:inline distT="0" distB="0" distL="0" distR="0" wp14:anchorId="7D3289E3" wp14:editId="56FCF121">
            <wp:extent cx="5305425" cy="822065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 rotWithShape="1">
                    <a:blip r:embed="rId26"/>
                    <a:srcRect l="8652" t="68889" r="7229" b="20092"/>
                    <a:stretch/>
                  </pic:blipFill>
                  <pic:spPr bwMode="auto">
                    <a:xfrm>
                      <a:off x="0" y="0"/>
                      <a:ext cx="5328269" cy="82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EA4DF" w14:textId="2DF8165F" w:rsidR="00CF079C" w:rsidRPr="00CF079C" w:rsidRDefault="00CF079C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CF079C">
        <w:rPr>
          <w:rStyle w:val="Strong"/>
          <w:color w:val="333333"/>
        </w:rPr>
        <w:t>Step 16</w:t>
      </w:r>
    </w:p>
    <w:p w14:paraId="7A329B9C" w14:textId="489FEEB7" w:rsidR="00CF079C" w:rsidRPr="00786FFE" w:rsidRDefault="00D41141" w:rsidP="00146621">
      <w:pPr>
        <w:pStyle w:val="NormalWeb"/>
        <w:shd w:val="clear" w:color="auto" w:fill="FFFFFF"/>
        <w:spacing w:before="0" w:beforeAutospacing="0" w:after="0" w:afterAutospacing="0" w:line="480" w:lineRule="auto"/>
      </w:pPr>
      <w:r>
        <w:rPr>
          <w:rStyle w:val="Strong"/>
          <w:b w:val="0"/>
          <w:bCs w:val="0"/>
          <w:color w:val="333333"/>
        </w:rPr>
        <w:t xml:space="preserve">Finally, </w:t>
      </w:r>
      <w:r w:rsidR="00B270FD">
        <w:rPr>
          <w:rStyle w:val="Strong"/>
          <w:b w:val="0"/>
          <w:bCs w:val="0"/>
          <w:color w:val="333333"/>
        </w:rPr>
        <w:t xml:space="preserve">from </w:t>
      </w:r>
      <w:r w:rsidR="009F52DC">
        <w:rPr>
          <w:rStyle w:val="Strong"/>
          <w:b w:val="0"/>
          <w:bCs w:val="0"/>
          <w:color w:val="333333"/>
        </w:rPr>
        <w:t>encounters, 6 columns were extracted</w:t>
      </w:r>
      <w:r w:rsidR="002E5E7F">
        <w:rPr>
          <w:rStyle w:val="Strong"/>
          <w:b w:val="0"/>
          <w:bCs w:val="0"/>
          <w:color w:val="333333"/>
        </w:rPr>
        <w:t xml:space="preserve"> and a </w:t>
      </w:r>
      <w:r w:rsidR="00217BBB">
        <w:rPr>
          <w:rStyle w:val="Strong"/>
          <w:b w:val="0"/>
          <w:bCs w:val="0"/>
          <w:color w:val="333333"/>
        </w:rPr>
        <w:t xml:space="preserve"> data frame for i</w:t>
      </w:r>
      <w:r w:rsidR="00455B00">
        <w:rPr>
          <w:rStyle w:val="Strong"/>
          <w:b w:val="0"/>
          <w:bCs w:val="0"/>
          <w:color w:val="333333"/>
        </w:rPr>
        <w:t>npa</w:t>
      </w:r>
      <w:r w:rsidR="000B6701">
        <w:rPr>
          <w:rStyle w:val="Strong"/>
          <w:b w:val="0"/>
          <w:bCs w:val="0"/>
          <w:color w:val="333333"/>
        </w:rPr>
        <w:t xml:space="preserve">tient stays for </w:t>
      </w:r>
      <w:r w:rsidR="00AE684B">
        <w:rPr>
          <w:rStyle w:val="Strong"/>
          <w:b w:val="0"/>
          <w:bCs w:val="0"/>
          <w:color w:val="333333"/>
        </w:rPr>
        <w:t>Covid</w:t>
      </w:r>
      <w:r w:rsidR="002E5E7F">
        <w:rPr>
          <w:rStyle w:val="Strong"/>
          <w:b w:val="0"/>
          <w:bCs w:val="0"/>
          <w:color w:val="333333"/>
        </w:rPr>
        <w:t xml:space="preserve"> was created.</w:t>
      </w:r>
    </w:p>
    <w:p w14:paraId="4D0FE151" w14:textId="1296E049" w:rsidR="00CF079C" w:rsidRDefault="000F6375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7BE6F924" wp14:editId="4E31D1AD">
            <wp:extent cx="5381625" cy="3932995"/>
            <wp:effectExtent l="0" t="0" r="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 rotWithShape="1">
                    <a:blip r:embed="rId27"/>
                    <a:srcRect l="8543" t="19444" r="7229" b="28518"/>
                    <a:stretch/>
                  </pic:blipFill>
                  <pic:spPr bwMode="auto">
                    <a:xfrm>
                      <a:off x="0" y="0"/>
                      <a:ext cx="5403049" cy="394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7159B" w14:textId="0833A4FC" w:rsidR="000F6375" w:rsidRDefault="00A229E3" w:rsidP="00162FA2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4 columns were selected and renamed. </w:t>
      </w:r>
      <w:r w:rsidR="00F07A93">
        <w:rPr>
          <w:rStyle w:val="Strong"/>
          <w:b w:val="0"/>
          <w:bCs w:val="0"/>
          <w:color w:val="333333"/>
        </w:rPr>
        <w:t>The 3 types of admissions were reduced to 2.</w:t>
      </w:r>
    </w:p>
    <w:p w14:paraId="404D0E18" w14:textId="6845B615" w:rsidR="0090313A" w:rsidRDefault="0090313A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3436981A" wp14:editId="3A7285EF">
            <wp:extent cx="5463293" cy="1762125"/>
            <wp:effectExtent l="0" t="0" r="0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 rotWithShape="1">
                    <a:blip r:embed="rId27"/>
                    <a:srcRect l="8872" t="71388" r="6572" b="5556"/>
                    <a:stretch/>
                  </pic:blipFill>
                  <pic:spPr bwMode="auto">
                    <a:xfrm>
                      <a:off x="0" y="0"/>
                      <a:ext cx="5491206" cy="177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73478" w14:textId="27866360" w:rsidR="0090313A" w:rsidRDefault="00796CA7" w:rsidP="00162FA2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Days for each admission </w:t>
      </w:r>
      <w:r w:rsidR="009520CC">
        <w:rPr>
          <w:rStyle w:val="Strong"/>
          <w:b w:val="0"/>
          <w:bCs w:val="0"/>
          <w:color w:val="333333"/>
        </w:rPr>
        <w:t>were computed in a new column</w:t>
      </w:r>
      <w:r w:rsidR="00DD5F0F">
        <w:rPr>
          <w:rStyle w:val="Strong"/>
          <w:b w:val="0"/>
          <w:bCs w:val="0"/>
          <w:color w:val="333333"/>
        </w:rPr>
        <w:t xml:space="preserve"> using the same </w:t>
      </w:r>
      <w:r w:rsidR="00D82FDC">
        <w:rPr>
          <w:rStyle w:val="Strong"/>
          <w:b w:val="0"/>
          <w:bCs w:val="0"/>
          <w:color w:val="333333"/>
        </w:rPr>
        <w:t>technique</w:t>
      </w:r>
      <w:r w:rsidR="00DD5F0F">
        <w:rPr>
          <w:rStyle w:val="Strong"/>
          <w:b w:val="0"/>
          <w:bCs w:val="0"/>
          <w:color w:val="333333"/>
        </w:rPr>
        <w:t xml:space="preserve"> fr</w:t>
      </w:r>
      <w:r w:rsidR="00D82FDC">
        <w:rPr>
          <w:rStyle w:val="Strong"/>
          <w:b w:val="0"/>
          <w:bCs w:val="0"/>
          <w:color w:val="333333"/>
        </w:rPr>
        <w:t>om above.</w:t>
      </w:r>
    </w:p>
    <w:p w14:paraId="35C2D6AB" w14:textId="0435BC9E" w:rsidR="009520CC" w:rsidRDefault="00DD5F0F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61E87044" wp14:editId="626E5536">
            <wp:extent cx="5410200" cy="2726124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 rotWithShape="1">
                    <a:blip r:embed="rId28"/>
                    <a:srcRect l="8543" t="16096" r="6901" b="47919"/>
                    <a:stretch/>
                  </pic:blipFill>
                  <pic:spPr bwMode="auto">
                    <a:xfrm>
                      <a:off x="0" y="0"/>
                      <a:ext cx="5424475" cy="273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19D24" w14:textId="3D4E4AD1" w:rsidR="00D82FDC" w:rsidRDefault="00A52804" w:rsidP="00A273ED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The sum</w:t>
      </w:r>
      <w:r w:rsidR="00723885">
        <w:rPr>
          <w:rStyle w:val="Strong"/>
          <w:b w:val="0"/>
          <w:bCs w:val="0"/>
          <w:color w:val="333333"/>
        </w:rPr>
        <w:t xml:space="preserve"> of the</w:t>
      </w:r>
      <w:r w:rsidR="003F5725">
        <w:rPr>
          <w:rStyle w:val="Strong"/>
          <w:b w:val="0"/>
          <w:bCs w:val="0"/>
          <w:color w:val="333333"/>
        </w:rPr>
        <w:t xml:space="preserve"> total </w:t>
      </w:r>
      <w:r w:rsidR="00332AE0">
        <w:rPr>
          <w:rStyle w:val="Strong"/>
          <w:b w:val="0"/>
          <w:bCs w:val="0"/>
          <w:color w:val="333333"/>
        </w:rPr>
        <w:t xml:space="preserve">days </w:t>
      </w:r>
      <w:r w:rsidR="00E6317B">
        <w:rPr>
          <w:rStyle w:val="Strong"/>
          <w:b w:val="0"/>
          <w:bCs w:val="0"/>
          <w:color w:val="333333"/>
        </w:rPr>
        <w:t>per type of admission for each patient</w:t>
      </w:r>
      <w:r w:rsidR="004F1496">
        <w:rPr>
          <w:rStyle w:val="Strong"/>
          <w:b w:val="0"/>
          <w:bCs w:val="0"/>
          <w:color w:val="333333"/>
        </w:rPr>
        <w:t xml:space="preserve"> </w:t>
      </w:r>
      <w:r w:rsidR="00723885">
        <w:rPr>
          <w:rStyle w:val="Strong"/>
          <w:b w:val="0"/>
          <w:bCs w:val="0"/>
          <w:color w:val="333333"/>
        </w:rPr>
        <w:t xml:space="preserve">was computed </w:t>
      </w:r>
      <w:r w:rsidR="0093033B">
        <w:rPr>
          <w:rStyle w:val="Strong"/>
          <w:b w:val="0"/>
          <w:bCs w:val="0"/>
          <w:color w:val="333333"/>
        </w:rPr>
        <w:t xml:space="preserve">and </w:t>
      </w:r>
      <w:r w:rsidR="00F80E4D">
        <w:rPr>
          <w:rStyle w:val="Strong"/>
          <w:b w:val="0"/>
          <w:bCs w:val="0"/>
          <w:color w:val="333333"/>
        </w:rPr>
        <w:t>reported in a new column</w:t>
      </w:r>
      <w:r w:rsidR="00B65FBF">
        <w:rPr>
          <w:rStyle w:val="Strong"/>
          <w:b w:val="0"/>
          <w:bCs w:val="0"/>
          <w:color w:val="333333"/>
        </w:rPr>
        <w:t>.</w:t>
      </w:r>
      <w:r w:rsidR="00A41A08">
        <w:rPr>
          <w:rStyle w:val="Strong"/>
          <w:b w:val="0"/>
          <w:bCs w:val="0"/>
          <w:color w:val="333333"/>
        </w:rPr>
        <w:t xml:space="preserve"> </w:t>
      </w:r>
      <w:r w:rsidR="006523B5">
        <w:rPr>
          <w:rStyle w:val="Strong"/>
          <w:b w:val="0"/>
          <w:bCs w:val="0"/>
          <w:color w:val="333333"/>
        </w:rPr>
        <w:t>The data frame was reduced</w:t>
      </w:r>
      <w:r w:rsidR="00B65FBF">
        <w:rPr>
          <w:rStyle w:val="Strong"/>
          <w:b w:val="0"/>
          <w:bCs w:val="0"/>
          <w:color w:val="333333"/>
        </w:rPr>
        <w:t xml:space="preserve"> to </w:t>
      </w:r>
      <w:r w:rsidR="00ED40BA">
        <w:rPr>
          <w:rStyle w:val="Strong"/>
          <w:b w:val="0"/>
          <w:bCs w:val="0"/>
          <w:color w:val="333333"/>
        </w:rPr>
        <w:t>3 columns</w:t>
      </w:r>
      <w:r w:rsidR="00ED5AFD">
        <w:rPr>
          <w:rStyle w:val="Strong"/>
          <w:b w:val="0"/>
          <w:bCs w:val="0"/>
          <w:color w:val="333333"/>
        </w:rPr>
        <w:t xml:space="preserve"> and </w:t>
      </w:r>
      <w:r w:rsidR="00ED40BA">
        <w:rPr>
          <w:rStyle w:val="Strong"/>
          <w:b w:val="0"/>
          <w:bCs w:val="0"/>
          <w:color w:val="333333"/>
        </w:rPr>
        <w:t xml:space="preserve">the </w:t>
      </w:r>
      <w:r w:rsidR="00ED5AFD">
        <w:rPr>
          <w:rStyle w:val="Strong"/>
          <w:b w:val="0"/>
          <w:bCs w:val="0"/>
          <w:color w:val="333333"/>
        </w:rPr>
        <w:t>dupli</w:t>
      </w:r>
      <w:r w:rsidR="00B65FBF">
        <w:rPr>
          <w:rStyle w:val="Strong"/>
          <w:b w:val="0"/>
          <w:bCs w:val="0"/>
          <w:color w:val="333333"/>
        </w:rPr>
        <w:t>cates</w:t>
      </w:r>
      <w:r w:rsidR="006523B5">
        <w:rPr>
          <w:rStyle w:val="Strong"/>
          <w:b w:val="0"/>
          <w:bCs w:val="0"/>
          <w:color w:val="333333"/>
        </w:rPr>
        <w:t xml:space="preserve"> dropped</w:t>
      </w:r>
      <w:r w:rsidR="00E6317B">
        <w:rPr>
          <w:rStyle w:val="Strong"/>
          <w:b w:val="0"/>
          <w:bCs w:val="0"/>
          <w:color w:val="333333"/>
        </w:rPr>
        <w:t>.</w:t>
      </w:r>
      <w:r w:rsidR="00202DC5">
        <w:rPr>
          <w:rStyle w:val="Strong"/>
          <w:b w:val="0"/>
          <w:bCs w:val="0"/>
          <w:color w:val="333333"/>
        </w:rPr>
        <w:t xml:space="preserve"> </w:t>
      </w:r>
    </w:p>
    <w:p w14:paraId="448CBA6D" w14:textId="75EDB635" w:rsidR="00CD11ED" w:rsidRDefault="00CD11ED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498CDFD2" wp14:editId="520A7314">
            <wp:extent cx="5429250" cy="1515959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 rotWithShape="1">
                    <a:blip r:embed="rId28"/>
                    <a:srcRect l="8653" t="51760" r="7010" b="28333"/>
                    <a:stretch/>
                  </pic:blipFill>
                  <pic:spPr bwMode="auto">
                    <a:xfrm>
                      <a:off x="0" y="0"/>
                      <a:ext cx="5461032" cy="152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40E55" w14:textId="5E404CB2" w:rsidR="00CD11ED" w:rsidRDefault="008A2FA7" w:rsidP="00A273ED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Pivot hospital and IC</w:t>
      </w:r>
      <w:r w:rsidR="00AF6AFB">
        <w:rPr>
          <w:rStyle w:val="Strong"/>
          <w:b w:val="0"/>
          <w:bCs w:val="0"/>
          <w:color w:val="333333"/>
        </w:rPr>
        <w:t>U to columns under index Id</w:t>
      </w:r>
      <w:r w:rsidR="00A222CD">
        <w:rPr>
          <w:rStyle w:val="Strong"/>
          <w:b w:val="0"/>
          <w:bCs w:val="0"/>
          <w:color w:val="333333"/>
        </w:rPr>
        <w:t xml:space="preserve"> and create a third column with the </w:t>
      </w:r>
      <w:r w:rsidR="00FC0D21">
        <w:rPr>
          <w:rStyle w:val="Strong"/>
          <w:b w:val="0"/>
          <w:bCs w:val="0"/>
          <w:color w:val="333333"/>
        </w:rPr>
        <w:t>total days admitted to the hospital.</w:t>
      </w:r>
    </w:p>
    <w:p w14:paraId="43BB9A54" w14:textId="396C0987" w:rsidR="00F72028" w:rsidRDefault="00F72028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4D4F81BE" wp14:editId="7B0E74DC">
            <wp:extent cx="4768800" cy="3243532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 rotWithShape="1">
                    <a:blip r:embed="rId29"/>
                    <a:srcRect l="8872" t="21759" r="7229" b="30000"/>
                    <a:stretch/>
                  </pic:blipFill>
                  <pic:spPr bwMode="auto">
                    <a:xfrm>
                      <a:off x="0" y="0"/>
                      <a:ext cx="4781654" cy="325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CA8E9" w14:textId="5AF8AFF2" w:rsidR="002D50E4" w:rsidRPr="002D50E4" w:rsidRDefault="002D50E4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>
        <w:rPr>
          <w:rStyle w:val="Strong"/>
          <w:color w:val="333333"/>
        </w:rPr>
        <w:t>Step 18</w:t>
      </w:r>
    </w:p>
    <w:p w14:paraId="42958825" w14:textId="29DF7612" w:rsidR="00CF079C" w:rsidRDefault="00E64490" w:rsidP="00A273ED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The final step for encounters is to add </w:t>
      </w:r>
      <w:r w:rsidR="00AE79AA">
        <w:rPr>
          <w:rStyle w:val="Strong"/>
          <w:b w:val="0"/>
          <w:bCs w:val="0"/>
          <w:color w:val="333333"/>
        </w:rPr>
        <w:t xml:space="preserve">the </w:t>
      </w:r>
      <w:r w:rsidR="009A5C28">
        <w:rPr>
          <w:rStyle w:val="Strong"/>
          <w:b w:val="0"/>
          <w:bCs w:val="0"/>
          <w:color w:val="333333"/>
        </w:rPr>
        <w:t xml:space="preserve">ICU and total hospital days </w:t>
      </w:r>
      <w:r w:rsidR="006249D1">
        <w:rPr>
          <w:rStyle w:val="Strong"/>
          <w:b w:val="0"/>
          <w:bCs w:val="0"/>
          <w:color w:val="333333"/>
        </w:rPr>
        <w:t>to the main patients’ data frame.</w:t>
      </w:r>
    </w:p>
    <w:p w14:paraId="5065D8BC" w14:textId="0795B0E1" w:rsidR="00E64490" w:rsidRDefault="00E64490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07ECFAA8" wp14:editId="6784904B">
            <wp:extent cx="4882551" cy="3742657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 rotWithShape="1">
                    <a:blip r:embed="rId30"/>
                    <a:srcRect l="8762" t="20555" r="6791" b="24722"/>
                    <a:stretch/>
                  </pic:blipFill>
                  <pic:spPr bwMode="auto">
                    <a:xfrm>
                      <a:off x="0" y="0"/>
                      <a:ext cx="4887632" cy="374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F5FAE" w14:textId="75FD66A9" w:rsidR="00874CF1" w:rsidRPr="00FC69A2" w:rsidRDefault="00FC69A2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>
        <w:rPr>
          <w:rStyle w:val="Strong"/>
          <w:color w:val="333333"/>
        </w:rPr>
        <w:lastRenderedPageBreak/>
        <w:t>Step 19</w:t>
      </w:r>
    </w:p>
    <w:p w14:paraId="655E5FBD" w14:textId="4B4E63F9" w:rsidR="00A00784" w:rsidRDefault="00C70A0C" w:rsidP="00163C3B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Prepare </w:t>
      </w:r>
      <w:r w:rsidR="00645A37">
        <w:rPr>
          <w:rStyle w:val="Strong"/>
          <w:b w:val="0"/>
          <w:bCs w:val="0"/>
          <w:color w:val="333333"/>
        </w:rPr>
        <w:t>patients’</w:t>
      </w:r>
      <w:r>
        <w:rPr>
          <w:rStyle w:val="Strong"/>
          <w:b w:val="0"/>
          <w:bCs w:val="0"/>
          <w:color w:val="333333"/>
        </w:rPr>
        <w:t xml:space="preserve"> data frame for </w:t>
      </w:r>
      <w:r w:rsidR="00645A37">
        <w:rPr>
          <w:rStyle w:val="Strong"/>
          <w:b w:val="0"/>
          <w:bCs w:val="0"/>
          <w:color w:val="333333"/>
        </w:rPr>
        <w:t xml:space="preserve">combining with conditions. Select the </w:t>
      </w:r>
      <w:r w:rsidR="00644BAC">
        <w:rPr>
          <w:rStyle w:val="Strong"/>
          <w:b w:val="0"/>
          <w:bCs w:val="0"/>
          <w:color w:val="333333"/>
        </w:rPr>
        <w:t>needed columns and encode gender.</w:t>
      </w:r>
    </w:p>
    <w:p w14:paraId="3B59C1D8" w14:textId="00BCAF1E" w:rsidR="00A00784" w:rsidRDefault="00645A37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6196C61F" wp14:editId="6B93C233">
            <wp:extent cx="5533359" cy="2117450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 rotWithShape="1">
                    <a:blip r:embed="rId31"/>
                    <a:srcRect l="8481" t="30921" r="6827" b="39414"/>
                    <a:stretch/>
                  </pic:blipFill>
                  <pic:spPr bwMode="auto">
                    <a:xfrm>
                      <a:off x="0" y="0"/>
                      <a:ext cx="5548957" cy="212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6DF20" w14:textId="1F5F50B2" w:rsidR="00874CF1" w:rsidRDefault="00FC69A2" w:rsidP="00163C3B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Combine the </w:t>
      </w:r>
      <w:r w:rsidR="00F47D77">
        <w:rPr>
          <w:rStyle w:val="Strong"/>
          <w:b w:val="0"/>
          <w:bCs w:val="0"/>
          <w:color w:val="333333"/>
        </w:rPr>
        <w:t xml:space="preserve">conditions and </w:t>
      </w:r>
      <w:r w:rsidR="00A00784">
        <w:rPr>
          <w:rStyle w:val="Strong"/>
          <w:b w:val="0"/>
          <w:bCs w:val="0"/>
          <w:color w:val="333333"/>
        </w:rPr>
        <w:t>patients’</w:t>
      </w:r>
      <w:r w:rsidR="00F47D77">
        <w:rPr>
          <w:rStyle w:val="Strong"/>
          <w:b w:val="0"/>
          <w:bCs w:val="0"/>
          <w:color w:val="333333"/>
        </w:rPr>
        <w:t xml:space="preserve"> data frame</w:t>
      </w:r>
      <w:r w:rsidR="00B91106">
        <w:rPr>
          <w:rStyle w:val="Strong"/>
          <w:b w:val="0"/>
          <w:bCs w:val="0"/>
          <w:color w:val="333333"/>
        </w:rPr>
        <w:t xml:space="preserve"> and change </w:t>
      </w:r>
      <w:r w:rsidR="00C30FA7">
        <w:rPr>
          <w:rStyle w:val="Strong"/>
          <w:b w:val="0"/>
          <w:bCs w:val="0"/>
          <w:color w:val="333333"/>
        </w:rPr>
        <w:t xml:space="preserve">the </w:t>
      </w:r>
      <w:r w:rsidR="00B91106">
        <w:rPr>
          <w:rStyle w:val="Strong"/>
          <w:b w:val="0"/>
          <w:bCs w:val="0"/>
          <w:color w:val="333333"/>
        </w:rPr>
        <w:t>data type to integer.</w:t>
      </w:r>
    </w:p>
    <w:p w14:paraId="50642AEF" w14:textId="77777777" w:rsidR="00C8633A" w:rsidRDefault="002C3CDD" w:rsidP="00C8633A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3D54B8E9" wp14:editId="410E5CCE">
            <wp:extent cx="5495925" cy="2886605"/>
            <wp:effectExtent l="0" t="0" r="0" b="0"/>
            <wp:docPr id="72" name="Picture 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&#10;&#10;Description automatically generated"/>
                    <pic:cNvPicPr/>
                  </pic:nvPicPr>
                  <pic:blipFill rotWithShape="1">
                    <a:blip r:embed="rId32"/>
                    <a:srcRect l="8260" t="27885" r="6608" b="25714"/>
                    <a:stretch/>
                  </pic:blipFill>
                  <pic:spPr bwMode="auto">
                    <a:xfrm>
                      <a:off x="0" y="0"/>
                      <a:ext cx="5515366" cy="289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E18B7" w14:textId="2E3207DB" w:rsidR="00FB4548" w:rsidRDefault="0065531E" w:rsidP="00163C3B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Arrange the columns.</w:t>
      </w:r>
    </w:p>
    <w:p w14:paraId="2086D428" w14:textId="7A0A1F42" w:rsidR="00C707F9" w:rsidRDefault="00C707F9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7C670590" wp14:editId="0EFB33D1">
            <wp:extent cx="5380355" cy="1017917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 rotWithShape="1">
                    <a:blip r:embed="rId33"/>
                    <a:srcRect l="9141" t="33546" r="6718" b="49935"/>
                    <a:stretch/>
                  </pic:blipFill>
                  <pic:spPr bwMode="auto">
                    <a:xfrm>
                      <a:off x="0" y="0"/>
                      <a:ext cx="5392918" cy="102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F9BF4" w14:textId="4BCB0047" w:rsidR="00F30ADF" w:rsidRDefault="00F30ADF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6AF4C7AB" wp14:editId="748DDA08">
            <wp:extent cx="5351656" cy="4219575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 rotWithShape="1">
                    <a:blip r:embed="rId34"/>
                    <a:srcRect l="9425" t="29908" r="6896" b="11699"/>
                    <a:stretch/>
                  </pic:blipFill>
                  <pic:spPr bwMode="auto">
                    <a:xfrm>
                      <a:off x="0" y="0"/>
                      <a:ext cx="5360289" cy="422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1A8B">
        <w:rPr>
          <w:noProof/>
        </w:rPr>
        <w:drawing>
          <wp:inline distT="0" distB="0" distL="0" distR="0" wp14:anchorId="6339506A" wp14:editId="36B20BF6">
            <wp:extent cx="4710023" cy="3932578"/>
            <wp:effectExtent l="0" t="0" r="0" b="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 rotWithShape="1">
                    <a:blip r:embed="rId35"/>
                    <a:srcRect l="9081" t="26958" r="7356" b="11292"/>
                    <a:stretch/>
                  </pic:blipFill>
                  <pic:spPr bwMode="auto">
                    <a:xfrm>
                      <a:off x="0" y="0"/>
                      <a:ext cx="4721173" cy="394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6D76A" w14:textId="1C9C3FCC" w:rsidR="009F4090" w:rsidRDefault="007515B4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lastRenderedPageBreak/>
        <w:t>The final data set has</w:t>
      </w:r>
      <w:r w:rsidR="00872E9A">
        <w:rPr>
          <w:rStyle w:val="Strong"/>
          <w:b w:val="0"/>
          <w:bCs w:val="0"/>
          <w:color w:val="333333"/>
        </w:rPr>
        <w:t xml:space="preserve"> 19 </w:t>
      </w:r>
      <w:r w:rsidR="00682EA7">
        <w:rPr>
          <w:rStyle w:val="Strong"/>
          <w:b w:val="0"/>
          <w:bCs w:val="0"/>
          <w:color w:val="333333"/>
        </w:rPr>
        <w:t>independent variables and one target.</w:t>
      </w:r>
      <w:r w:rsidR="003A157E">
        <w:rPr>
          <w:rStyle w:val="Strong"/>
          <w:b w:val="0"/>
          <w:bCs w:val="0"/>
          <w:color w:val="333333"/>
        </w:rPr>
        <w:t xml:space="preserve"> The are </w:t>
      </w:r>
      <w:r w:rsidR="00C82442">
        <w:rPr>
          <w:rStyle w:val="Strong"/>
          <w:b w:val="0"/>
          <w:bCs w:val="0"/>
          <w:color w:val="333333"/>
        </w:rPr>
        <w:t>71,091 rows representing the patients.</w:t>
      </w:r>
      <w:r w:rsidR="00C843D9">
        <w:rPr>
          <w:rStyle w:val="Strong"/>
          <w:b w:val="0"/>
          <w:bCs w:val="0"/>
          <w:color w:val="333333"/>
        </w:rPr>
        <w:t xml:space="preserve"> </w:t>
      </w:r>
      <w:r w:rsidR="007B69E9">
        <w:rPr>
          <w:rStyle w:val="Strong"/>
          <w:b w:val="0"/>
          <w:bCs w:val="0"/>
          <w:color w:val="333333"/>
        </w:rPr>
        <w:t xml:space="preserve">The ICU and hospital days are to </w:t>
      </w:r>
      <w:r w:rsidR="00722673">
        <w:rPr>
          <w:rStyle w:val="Strong"/>
          <w:b w:val="0"/>
          <w:bCs w:val="0"/>
          <w:color w:val="333333"/>
        </w:rPr>
        <w:t xml:space="preserve">compare hospital utilization </w:t>
      </w:r>
      <w:r w:rsidR="0065766F">
        <w:rPr>
          <w:rStyle w:val="Strong"/>
          <w:b w:val="0"/>
          <w:bCs w:val="0"/>
          <w:color w:val="333333"/>
        </w:rPr>
        <w:t>between recovered and survived patients.</w:t>
      </w:r>
    </w:p>
    <w:p w14:paraId="31482AE9" w14:textId="6488CD12" w:rsidR="005C3BA3" w:rsidRDefault="005C3BA3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color w:val="333333"/>
        </w:rPr>
      </w:pPr>
      <w:r>
        <w:rPr>
          <w:rStyle w:val="Strong"/>
          <w:color w:val="333333"/>
        </w:rPr>
        <w:t>Table 2</w:t>
      </w:r>
    </w:p>
    <w:p w14:paraId="6F302705" w14:textId="5E5A7E56" w:rsidR="005661DF" w:rsidRDefault="005661DF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i/>
          <w:iCs/>
          <w:color w:val="333333"/>
        </w:rPr>
      </w:pPr>
      <w:r>
        <w:rPr>
          <w:rStyle w:val="Strong"/>
          <w:b w:val="0"/>
          <w:bCs w:val="0"/>
          <w:i/>
          <w:iCs/>
          <w:color w:val="333333"/>
        </w:rPr>
        <w:t xml:space="preserve">Summary of </w:t>
      </w:r>
      <w:r w:rsidR="007F39E4">
        <w:rPr>
          <w:rStyle w:val="Strong"/>
          <w:b w:val="0"/>
          <w:bCs w:val="0"/>
          <w:i/>
          <w:iCs/>
          <w:color w:val="333333"/>
        </w:rPr>
        <w:t>F</w:t>
      </w:r>
      <w:r>
        <w:rPr>
          <w:rStyle w:val="Strong"/>
          <w:b w:val="0"/>
          <w:bCs w:val="0"/>
          <w:i/>
          <w:iCs/>
          <w:color w:val="333333"/>
        </w:rPr>
        <w:t xml:space="preserve">inal </w:t>
      </w:r>
      <w:r w:rsidR="007F39E4">
        <w:rPr>
          <w:rStyle w:val="Strong"/>
          <w:b w:val="0"/>
          <w:bCs w:val="0"/>
          <w:i/>
          <w:iCs/>
          <w:color w:val="333333"/>
        </w:rPr>
        <w:t>Variables</w:t>
      </w:r>
    </w:p>
    <w:p w14:paraId="50AD7F56" w14:textId="77777777" w:rsidR="00B84B99" w:rsidRPr="005661DF" w:rsidRDefault="00B84B99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i/>
          <w:iCs/>
          <w:color w:val="333333"/>
        </w:rPr>
      </w:pPr>
    </w:p>
    <w:tbl>
      <w:tblPr>
        <w:tblpPr w:leftFromText="180" w:rightFromText="180" w:vertAnchor="text" w:horzAnchor="margin" w:tblpXSpec="center" w:tblpY="-74"/>
        <w:tblW w:w="7681" w:type="dxa"/>
        <w:tblBorders>
          <w:top w:val="single" w:sz="4" w:space="0" w:color="8EA9DB"/>
          <w:left w:val="single" w:sz="4" w:space="0" w:color="8EA9DB"/>
          <w:bottom w:val="single" w:sz="4" w:space="0" w:color="8EA9DB"/>
          <w:right w:val="single" w:sz="4" w:space="0" w:color="8EA9DB"/>
          <w:insideH w:val="single" w:sz="6" w:space="0" w:color="8EA9DB"/>
          <w:insideV w:val="single" w:sz="6" w:space="0" w:color="8EA9DB"/>
        </w:tblBorders>
        <w:tblLook w:val="04A0" w:firstRow="1" w:lastRow="0" w:firstColumn="1" w:lastColumn="0" w:noHBand="0" w:noVBand="1"/>
      </w:tblPr>
      <w:tblGrid>
        <w:gridCol w:w="3355"/>
        <w:gridCol w:w="1293"/>
        <w:gridCol w:w="1414"/>
        <w:gridCol w:w="1619"/>
      </w:tblGrid>
      <w:tr w:rsidR="00DA146E" w:rsidRPr="00BE29DF" w14:paraId="23FED8FF" w14:textId="77777777" w:rsidTr="00B84B99">
        <w:trPr>
          <w:trHeight w:val="268"/>
        </w:trPr>
        <w:tc>
          <w:tcPr>
            <w:tcW w:w="3355" w:type="dxa"/>
            <w:shd w:val="clear" w:color="4472C4" w:fill="4472C4"/>
            <w:noWrap/>
            <w:vAlign w:val="bottom"/>
            <w:hideMark/>
          </w:tcPr>
          <w:p w14:paraId="4EFC8520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BE29DF">
              <w:rPr>
                <w:rFonts w:ascii="Calibri" w:eastAsia="Times New Roman" w:hAnsi="Calibri" w:cs="Calibri"/>
                <w:b/>
                <w:bCs/>
                <w:color w:val="FFFFFF"/>
              </w:rPr>
              <w:t>Field</w:t>
            </w:r>
          </w:p>
        </w:tc>
        <w:tc>
          <w:tcPr>
            <w:tcW w:w="1293" w:type="dxa"/>
            <w:shd w:val="clear" w:color="4472C4" w:fill="4472C4"/>
            <w:noWrap/>
            <w:vAlign w:val="bottom"/>
            <w:hideMark/>
          </w:tcPr>
          <w:p w14:paraId="488BF856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BE29DF">
              <w:rPr>
                <w:rFonts w:ascii="Calibri" w:eastAsia="Times New Roman" w:hAnsi="Calibri" w:cs="Calibri"/>
                <w:b/>
                <w:bCs/>
                <w:color w:val="FFFFFF"/>
              </w:rPr>
              <w:t>Data Type</w:t>
            </w:r>
          </w:p>
        </w:tc>
        <w:tc>
          <w:tcPr>
            <w:tcW w:w="1414" w:type="dxa"/>
            <w:shd w:val="clear" w:color="4472C4" w:fill="4472C4"/>
          </w:tcPr>
          <w:p w14:paraId="3CC2E1AB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BE29DF">
              <w:rPr>
                <w:rFonts w:ascii="Calibri" w:eastAsia="Times New Roman" w:hAnsi="Calibri" w:cs="Calibri"/>
                <w:b/>
                <w:bCs/>
                <w:color w:val="FFFFFF"/>
              </w:rPr>
              <w:t>Variable Type</w:t>
            </w:r>
          </w:p>
        </w:tc>
        <w:tc>
          <w:tcPr>
            <w:tcW w:w="1619" w:type="dxa"/>
            <w:shd w:val="clear" w:color="4472C4" w:fill="4472C4"/>
          </w:tcPr>
          <w:p w14:paraId="1B584294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BE29DF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Use </w:t>
            </w:r>
          </w:p>
        </w:tc>
      </w:tr>
      <w:tr w:rsidR="00DA146E" w:rsidRPr="00BE29DF" w14:paraId="22E91682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  <w:hideMark/>
          </w:tcPr>
          <w:p w14:paraId="02D76F14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Id</w:t>
            </w:r>
          </w:p>
        </w:tc>
        <w:tc>
          <w:tcPr>
            <w:tcW w:w="1293" w:type="dxa"/>
            <w:shd w:val="clear" w:color="D9E1F2" w:fill="D9E1F2"/>
            <w:noWrap/>
            <w:vAlign w:val="bottom"/>
            <w:hideMark/>
          </w:tcPr>
          <w:p w14:paraId="1DCD0DD6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  <w:shd w:val="clear" w:color="D9E1F2" w:fill="D9E1F2"/>
          </w:tcPr>
          <w:p w14:paraId="5E988DBB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  <w:shd w:val="clear" w:color="D9E1F2" w:fill="D9E1F2"/>
          </w:tcPr>
          <w:p w14:paraId="1D821840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Index</w:t>
            </w:r>
          </w:p>
        </w:tc>
      </w:tr>
      <w:tr w:rsidR="00DA146E" w:rsidRPr="00BE29DF" w14:paraId="0AF51294" w14:textId="77777777" w:rsidTr="00B84B99">
        <w:trPr>
          <w:trHeight w:val="268"/>
        </w:trPr>
        <w:tc>
          <w:tcPr>
            <w:tcW w:w="3355" w:type="dxa"/>
            <w:shd w:val="clear" w:color="auto" w:fill="auto"/>
            <w:noWrap/>
            <w:hideMark/>
          </w:tcPr>
          <w:p w14:paraId="63114919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ICU_days</w:t>
            </w:r>
          </w:p>
        </w:tc>
        <w:tc>
          <w:tcPr>
            <w:tcW w:w="1293" w:type="dxa"/>
            <w:shd w:val="clear" w:color="auto" w:fill="auto"/>
            <w:noWrap/>
            <w:vAlign w:val="bottom"/>
            <w:hideMark/>
          </w:tcPr>
          <w:p w14:paraId="292E360D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Continuous</w:t>
            </w:r>
          </w:p>
        </w:tc>
        <w:tc>
          <w:tcPr>
            <w:tcW w:w="1414" w:type="dxa"/>
          </w:tcPr>
          <w:p w14:paraId="6CDC4EC3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</w:tcPr>
          <w:p w14:paraId="5AC677F7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Demonstration</w:t>
            </w:r>
          </w:p>
        </w:tc>
      </w:tr>
      <w:tr w:rsidR="00DA146E" w:rsidRPr="00BE29DF" w14:paraId="13DC6D8C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  <w:hideMark/>
          </w:tcPr>
          <w:p w14:paraId="76D6750E" w14:textId="4A014941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bookmarkStart w:id="5" w:name="_Hlk119077152"/>
            <w:proofErr w:type="spellStart"/>
            <w:r w:rsidRPr="00BE29DF">
              <w:rPr>
                <w:rFonts w:cstheme="minorHAnsi"/>
              </w:rPr>
              <w:t>Total_Hosp_days</w:t>
            </w:r>
            <w:bookmarkEnd w:id="5"/>
            <w:proofErr w:type="spellEnd"/>
          </w:p>
        </w:tc>
        <w:tc>
          <w:tcPr>
            <w:tcW w:w="1293" w:type="dxa"/>
            <w:shd w:val="clear" w:color="D9E1F2" w:fill="D9E1F2"/>
            <w:noWrap/>
            <w:vAlign w:val="bottom"/>
            <w:hideMark/>
          </w:tcPr>
          <w:p w14:paraId="1C558A42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Continuous</w:t>
            </w:r>
          </w:p>
        </w:tc>
        <w:tc>
          <w:tcPr>
            <w:tcW w:w="1414" w:type="dxa"/>
            <w:shd w:val="clear" w:color="D9E1F2" w:fill="D9E1F2"/>
          </w:tcPr>
          <w:p w14:paraId="18A5B64F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  <w:shd w:val="clear" w:color="D9E1F2" w:fill="D9E1F2"/>
          </w:tcPr>
          <w:p w14:paraId="284FAE3F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Demonstration</w:t>
            </w:r>
          </w:p>
        </w:tc>
      </w:tr>
      <w:tr w:rsidR="00DA146E" w:rsidRPr="00BE29DF" w14:paraId="0130D128" w14:textId="77777777" w:rsidTr="00B84B99">
        <w:trPr>
          <w:trHeight w:val="268"/>
        </w:trPr>
        <w:tc>
          <w:tcPr>
            <w:tcW w:w="3355" w:type="dxa"/>
            <w:shd w:val="clear" w:color="auto" w:fill="auto"/>
            <w:noWrap/>
            <w:hideMark/>
          </w:tcPr>
          <w:p w14:paraId="0A63525A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Age</w:t>
            </w:r>
          </w:p>
        </w:tc>
        <w:tc>
          <w:tcPr>
            <w:tcW w:w="1293" w:type="dxa"/>
            <w:shd w:val="clear" w:color="auto" w:fill="auto"/>
            <w:noWrap/>
            <w:vAlign w:val="bottom"/>
            <w:hideMark/>
          </w:tcPr>
          <w:p w14:paraId="1F5B0CE8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Continuous</w:t>
            </w:r>
          </w:p>
        </w:tc>
        <w:tc>
          <w:tcPr>
            <w:tcW w:w="1414" w:type="dxa"/>
          </w:tcPr>
          <w:p w14:paraId="030ADB54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</w:tcPr>
          <w:p w14:paraId="528CDE16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5C53331B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  <w:hideMark/>
          </w:tcPr>
          <w:p w14:paraId="48D4A9DF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Gender</w:t>
            </w:r>
          </w:p>
        </w:tc>
        <w:tc>
          <w:tcPr>
            <w:tcW w:w="1293" w:type="dxa"/>
            <w:shd w:val="clear" w:color="D9E1F2" w:fill="D9E1F2"/>
            <w:noWrap/>
            <w:vAlign w:val="bottom"/>
            <w:hideMark/>
          </w:tcPr>
          <w:p w14:paraId="2185AEA6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  <w:shd w:val="clear" w:color="D9E1F2" w:fill="D9E1F2"/>
          </w:tcPr>
          <w:p w14:paraId="2089E50E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  <w:shd w:val="clear" w:color="D9E1F2" w:fill="D9E1F2"/>
          </w:tcPr>
          <w:p w14:paraId="65252040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1F12BCB7" w14:textId="77777777" w:rsidTr="00B84B99">
        <w:trPr>
          <w:trHeight w:val="268"/>
        </w:trPr>
        <w:tc>
          <w:tcPr>
            <w:tcW w:w="3355" w:type="dxa"/>
            <w:shd w:val="clear" w:color="auto" w:fill="auto"/>
            <w:noWrap/>
            <w:hideMark/>
          </w:tcPr>
          <w:p w14:paraId="7EDC764F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Alzheimer`s_disease</w:t>
            </w:r>
          </w:p>
        </w:tc>
        <w:tc>
          <w:tcPr>
            <w:tcW w:w="1293" w:type="dxa"/>
            <w:shd w:val="clear" w:color="auto" w:fill="auto"/>
            <w:noWrap/>
            <w:vAlign w:val="bottom"/>
            <w:hideMark/>
          </w:tcPr>
          <w:p w14:paraId="6AB3BD4B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</w:tcPr>
          <w:p w14:paraId="0C71C52F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</w:tcPr>
          <w:p w14:paraId="03A654E0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7ABB67B8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  <w:hideMark/>
          </w:tcPr>
          <w:p w14:paraId="2CDE79D2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Asthma</w:t>
            </w:r>
          </w:p>
        </w:tc>
        <w:tc>
          <w:tcPr>
            <w:tcW w:w="1293" w:type="dxa"/>
            <w:shd w:val="clear" w:color="D9E1F2" w:fill="D9E1F2"/>
            <w:noWrap/>
            <w:vAlign w:val="bottom"/>
            <w:hideMark/>
          </w:tcPr>
          <w:p w14:paraId="6DF42FBF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  <w:shd w:val="clear" w:color="D9E1F2" w:fill="D9E1F2"/>
          </w:tcPr>
          <w:p w14:paraId="4BD8B702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  <w:shd w:val="clear" w:color="D9E1F2" w:fill="D9E1F2"/>
          </w:tcPr>
          <w:p w14:paraId="53F1B50C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35D89011" w14:textId="77777777" w:rsidTr="00B84B99">
        <w:trPr>
          <w:trHeight w:val="268"/>
        </w:trPr>
        <w:tc>
          <w:tcPr>
            <w:tcW w:w="3355" w:type="dxa"/>
            <w:shd w:val="clear" w:color="auto" w:fill="auto"/>
            <w:noWrap/>
            <w:hideMark/>
          </w:tcPr>
          <w:p w14:paraId="0287004C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Obesity</w:t>
            </w:r>
          </w:p>
        </w:tc>
        <w:tc>
          <w:tcPr>
            <w:tcW w:w="1293" w:type="dxa"/>
            <w:shd w:val="clear" w:color="auto" w:fill="auto"/>
            <w:noWrap/>
            <w:vAlign w:val="bottom"/>
            <w:hideMark/>
          </w:tcPr>
          <w:p w14:paraId="1023203B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</w:tcPr>
          <w:p w14:paraId="2E9828E4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</w:tcPr>
          <w:p w14:paraId="1E6578D0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1664CC04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  <w:hideMark/>
          </w:tcPr>
          <w:p w14:paraId="501BA11C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Chronic_congestive_heart_failure</w:t>
            </w:r>
          </w:p>
        </w:tc>
        <w:tc>
          <w:tcPr>
            <w:tcW w:w="1293" w:type="dxa"/>
            <w:shd w:val="clear" w:color="D9E1F2" w:fill="D9E1F2"/>
            <w:noWrap/>
            <w:vAlign w:val="bottom"/>
            <w:hideMark/>
          </w:tcPr>
          <w:p w14:paraId="4F008D35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  <w:shd w:val="clear" w:color="D9E1F2" w:fill="D9E1F2"/>
          </w:tcPr>
          <w:p w14:paraId="63360285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  <w:shd w:val="clear" w:color="D9E1F2" w:fill="D9E1F2"/>
          </w:tcPr>
          <w:p w14:paraId="2A0B811C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6458BBFD" w14:textId="77777777" w:rsidTr="00B84B99">
        <w:trPr>
          <w:trHeight w:val="268"/>
        </w:trPr>
        <w:tc>
          <w:tcPr>
            <w:tcW w:w="3355" w:type="dxa"/>
            <w:shd w:val="clear" w:color="auto" w:fill="auto"/>
            <w:noWrap/>
            <w:hideMark/>
          </w:tcPr>
          <w:p w14:paraId="33F37BD0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Chronic_kidney_disease</w:t>
            </w:r>
          </w:p>
        </w:tc>
        <w:tc>
          <w:tcPr>
            <w:tcW w:w="1293" w:type="dxa"/>
            <w:shd w:val="clear" w:color="auto" w:fill="auto"/>
            <w:noWrap/>
            <w:vAlign w:val="bottom"/>
            <w:hideMark/>
          </w:tcPr>
          <w:p w14:paraId="1EE1A38C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</w:tcPr>
          <w:p w14:paraId="514BE230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</w:tcPr>
          <w:p w14:paraId="67312B58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115D28B1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  <w:hideMark/>
          </w:tcPr>
          <w:p w14:paraId="3B30BDC4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BE29DF">
              <w:rPr>
                <w:rFonts w:cstheme="minorHAnsi"/>
              </w:rPr>
              <w:t>Chronic_obstructive_bronchitis</w:t>
            </w:r>
            <w:proofErr w:type="spellEnd"/>
          </w:p>
        </w:tc>
        <w:tc>
          <w:tcPr>
            <w:tcW w:w="1293" w:type="dxa"/>
            <w:shd w:val="clear" w:color="D9E1F2" w:fill="D9E1F2"/>
            <w:noWrap/>
            <w:vAlign w:val="bottom"/>
            <w:hideMark/>
          </w:tcPr>
          <w:p w14:paraId="57ECCE69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  <w:shd w:val="clear" w:color="D9E1F2" w:fill="D9E1F2"/>
          </w:tcPr>
          <w:p w14:paraId="32B7738D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  <w:shd w:val="clear" w:color="D9E1F2" w:fill="D9E1F2"/>
          </w:tcPr>
          <w:p w14:paraId="42D8C728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147E0677" w14:textId="77777777" w:rsidTr="00B84B99">
        <w:trPr>
          <w:trHeight w:val="268"/>
        </w:trPr>
        <w:tc>
          <w:tcPr>
            <w:tcW w:w="3355" w:type="dxa"/>
            <w:shd w:val="clear" w:color="auto" w:fill="auto"/>
            <w:noWrap/>
            <w:hideMark/>
          </w:tcPr>
          <w:p w14:paraId="3DEEDC00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BE29DF">
              <w:rPr>
                <w:rFonts w:cstheme="minorHAnsi"/>
              </w:rPr>
              <w:t>Coronary_Heart_Disease</w:t>
            </w:r>
            <w:proofErr w:type="spellEnd"/>
          </w:p>
        </w:tc>
        <w:tc>
          <w:tcPr>
            <w:tcW w:w="1293" w:type="dxa"/>
            <w:shd w:val="clear" w:color="auto" w:fill="auto"/>
            <w:noWrap/>
            <w:vAlign w:val="bottom"/>
            <w:hideMark/>
          </w:tcPr>
          <w:p w14:paraId="0F7AD3B4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</w:tcPr>
          <w:p w14:paraId="761862D9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</w:tcPr>
          <w:p w14:paraId="20952375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3DDC2F0D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  <w:hideMark/>
          </w:tcPr>
          <w:p w14:paraId="41CAB73B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Diabetes</w:t>
            </w:r>
          </w:p>
        </w:tc>
        <w:tc>
          <w:tcPr>
            <w:tcW w:w="1293" w:type="dxa"/>
            <w:shd w:val="clear" w:color="D9E1F2" w:fill="D9E1F2"/>
            <w:noWrap/>
            <w:vAlign w:val="bottom"/>
            <w:hideMark/>
          </w:tcPr>
          <w:p w14:paraId="18E42E86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  <w:shd w:val="clear" w:color="D9E1F2" w:fill="D9E1F2"/>
          </w:tcPr>
          <w:p w14:paraId="04D9873A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  <w:shd w:val="clear" w:color="D9E1F2" w:fill="D9E1F2"/>
          </w:tcPr>
          <w:p w14:paraId="2825668E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541E9A62" w14:textId="77777777" w:rsidTr="00B84B99">
        <w:trPr>
          <w:trHeight w:val="268"/>
        </w:trPr>
        <w:tc>
          <w:tcPr>
            <w:tcW w:w="3355" w:type="dxa"/>
            <w:shd w:val="clear" w:color="auto" w:fill="auto"/>
            <w:noWrap/>
            <w:hideMark/>
          </w:tcPr>
          <w:p w14:paraId="4305DAEB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BE29DF">
              <w:rPr>
                <w:rFonts w:cstheme="minorHAnsi"/>
              </w:rPr>
              <w:t>History_of_myocardial_infarction</w:t>
            </w:r>
            <w:proofErr w:type="spellEnd"/>
          </w:p>
        </w:tc>
        <w:tc>
          <w:tcPr>
            <w:tcW w:w="1293" w:type="dxa"/>
            <w:shd w:val="clear" w:color="auto" w:fill="auto"/>
            <w:noWrap/>
            <w:vAlign w:val="bottom"/>
            <w:hideMark/>
          </w:tcPr>
          <w:p w14:paraId="52AC3100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</w:tcPr>
          <w:p w14:paraId="32E0BFB7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</w:tcPr>
          <w:p w14:paraId="7327ACD7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134F4FE3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  <w:hideMark/>
          </w:tcPr>
          <w:p w14:paraId="35157932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Hyperlipidemia</w:t>
            </w:r>
          </w:p>
        </w:tc>
        <w:tc>
          <w:tcPr>
            <w:tcW w:w="1293" w:type="dxa"/>
            <w:shd w:val="clear" w:color="D9E1F2" w:fill="D9E1F2"/>
            <w:noWrap/>
            <w:vAlign w:val="bottom"/>
            <w:hideMark/>
          </w:tcPr>
          <w:p w14:paraId="13D7339B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  <w:shd w:val="clear" w:color="D9E1F2" w:fill="D9E1F2"/>
          </w:tcPr>
          <w:p w14:paraId="41E37CE0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  <w:shd w:val="clear" w:color="D9E1F2" w:fill="D9E1F2"/>
          </w:tcPr>
          <w:p w14:paraId="4F3A86B9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32BFBC97" w14:textId="77777777" w:rsidTr="00B84B99">
        <w:trPr>
          <w:trHeight w:val="268"/>
        </w:trPr>
        <w:tc>
          <w:tcPr>
            <w:tcW w:w="3355" w:type="dxa"/>
            <w:shd w:val="clear" w:color="auto" w:fill="auto"/>
            <w:noWrap/>
            <w:hideMark/>
          </w:tcPr>
          <w:p w14:paraId="64B8616C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Hypertension</w:t>
            </w:r>
          </w:p>
        </w:tc>
        <w:tc>
          <w:tcPr>
            <w:tcW w:w="1293" w:type="dxa"/>
            <w:shd w:val="clear" w:color="auto" w:fill="auto"/>
            <w:noWrap/>
            <w:vAlign w:val="bottom"/>
            <w:hideMark/>
          </w:tcPr>
          <w:p w14:paraId="107E61A6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</w:tcPr>
          <w:p w14:paraId="5B74E8FB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</w:tcPr>
          <w:p w14:paraId="2F1AD08F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09720031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  <w:hideMark/>
          </w:tcPr>
          <w:p w14:paraId="00B2C101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Hypertriglyceridemia</w:t>
            </w:r>
          </w:p>
        </w:tc>
        <w:tc>
          <w:tcPr>
            <w:tcW w:w="1293" w:type="dxa"/>
            <w:shd w:val="clear" w:color="D9E1F2" w:fill="D9E1F2"/>
            <w:noWrap/>
            <w:vAlign w:val="bottom"/>
            <w:hideMark/>
          </w:tcPr>
          <w:p w14:paraId="64A2F62A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  <w:shd w:val="clear" w:color="D9E1F2" w:fill="D9E1F2"/>
          </w:tcPr>
          <w:p w14:paraId="5ACA88F1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  <w:shd w:val="clear" w:color="D9E1F2" w:fill="D9E1F2"/>
          </w:tcPr>
          <w:p w14:paraId="26F46922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233EE0BF" w14:textId="77777777" w:rsidTr="00B84B99">
        <w:trPr>
          <w:trHeight w:val="268"/>
        </w:trPr>
        <w:tc>
          <w:tcPr>
            <w:tcW w:w="3355" w:type="dxa"/>
            <w:shd w:val="clear" w:color="auto" w:fill="auto"/>
            <w:noWrap/>
            <w:hideMark/>
          </w:tcPr>
          <w:p w14:paraId="757E0C2C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Prediabetes</w:t>
            </w:r>
          </w:p>
        </w:tc>
        <w:tc>
          <w:tcPr>
            <w:tcW w:w="1293" w:type="dxa"/>
            <w:shd w:val="clear" w:color="auto" w:fill="auto"/>
            <w:noWrap/>
            <w:vAlign w:val="bottom"/>
            <w:hideMark/>
          </w:tcPr>
          <w:p w14:paraId="7FA5F2E9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Continuous</w:t>
            </w:r>
          </w:p>
        </w:tc>
        <w:tc>
          <w:tcPr>
            <w:tcW w:w="1414" w:type="dxa"/>
          </w:tcPr>
          <w:p w14:paraId="1C64C976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</w:tcPr>
          <w:p w14:paraId="61916E3C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632AAE0C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  <w:hideMark/>
          </w:tcPr>
          <w:p w14:paraId="3E40B6E9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Pulmonary_emphysema</w:t>
            </w:r>
          </w:p>
        </w:tc>
        <w:tc>
          <w:tcPr>
            <w:tcW w:w="1293" w:type="dxa"/>
            <w:shd w:val="clear" w:color="D9E1F2" w:fill="D9E1F2"/>
            <w:noWrap/>
            <w:vAlign w:val="bottom"/>
            <w:hideMark/>
          </w:tcPr>
          <w:p w14:paraId="53B5D2F9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  <w:shd w:val="clear" w:color="D9E1F2" w:fill="D9E1F2"/>
          </w:tcPr>
          <w:p w14:paraId="016B7B7E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  <w:shd w:val="clear" w:color="D9E1F2" w:fill="D9E1F2"/>
          </w:tcPr>
          <w:p w14:paraId="136D4CDE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2CDCD315" w14:textId="77777777" w:rsidTr="00B84B99">
        <w:trPr>
          <w:trHeight w:val="268"/>
        </w:trPr>
        <w:tc>
          <w:tcPr>
            <w:tcW w:w="3355" w:type="dxa"/>
            <w:shd w:val="clear" w:color="auto" w:fill="auto"/>
            <w:noWrap/>
            <w:hideMark/>
          </w:tcPr>
          <w:p w14:paraId="7764000C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BE29DF">
              <w:rPr>
                <w:rFonts w:cstheme="minorHAnsi"/>
              </w:rPr>
              <w:t>Stroke</w:t>
            </w:r>
          </w:p>
        </w:tc>
        <w:tc>
          <w:tcPr>
            <w:tcW w:w="1293" w:type="dxa"/>
            <w:shd w:val="clear" w:color="auto" w:fill="auto"/>
            <w:noWrap/>
            <w:vAlign w:val="bottom"/>
            <w:hideMark/>
          </w:tcPr>
          <w:p w14:paraId="5262D447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</w:tcPr>
          <w:p w14:paraId="347694D1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</w:tcPr>
          <w:p w14:paraId="4437D46B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0C5C79C1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</w:tcPr>
          <w:p w14:paraId="2E9A87AC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</w:rPr>
            </w:pPr>
            <w:r w:rsidRPr="00BE29DF">
              <w:rPr>
                <w:rFonts w:cstheme="minorHAnsi"/>
              </w:rPr>
              <w:t>Cu</w:t>
            </w:r>
            <w:r>
              <w:rPr>
                <w:rFonts w:cstheme="minorHAnsi"/>
              </w:rPr>
              <w:t>r</w:t>
            </w:r>
            <w:r w:rsidRPr="00BE29DF">
              <w:rPr>
                <w:rFonts w:cstheme="minorHAnsi"/>
              </w:rPr>
              <w:t>rent_smoker</w:t>
            </w:r>
          </w:p>
        </w:tc>
        <w:tc>
          <w:tcPr>
            <w:tcW w:w="1293" w:type="dxa"/>
            <w:shd w:val="clear" w:color="D9E1F2" w:fill="D9E1F2"/>
            <w:noWrap/>
            <w:vAlign w:val="bottom"/>
          </w:tcPr>
          <w:p w14:paraId="7953B06A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  <w:shd w:val="clear" w:color="D9E1F2" w:fill="D9E1F2"/>
          </w:tcPr>
          <w:p w14:paraId="1AA3D808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  <w:shd w:val="clear" w:color="D9E1F2" w:fill="D9E1F2"/>
          </w:tcPr>
          <w:p w14:paraId="1AA378C2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tr w:rsidR="00DA146E" w:rsidRPr="00BE29DF" w14:paraId="5FE9162F" w14:textId="77777777" w:rsidTr="00B84B99">
        <w:trPr>
          <w:trHeight w:val="268"/>
        </w:trPr>
        <w:tc>
          <w:tcPr>
            <w:tcW w:w="3355" w:type="dxa"/>
            <w:shd w:val="clear" w:color="auto" w:fill="auto"/>
            <w:noWrap/>
          </w:tcPr>
          <w:p w14:paraId="52B79B55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</w:rPr>
            </w:pPr>
            <w:bookmarkStart w:id="6" w:name="_Hlk119067316"/>
            <w:proofErr w:type="spellStart"/>
            <w:r w:rsidRPr="00BE29DF">
              <w:rPr>
                <w:rFonts w:cstheme="minorHAnsi"/>
              </w:rPr>
              <w:t>Former_</w:t>
            </w:r>
            <w:r>
              <w:rPr>
                <w:rFonts w:cstheme="minorHAnsi"/>
              </w:rPr>
              <w:t>s</w:t>
            </w:r>
            <w:r w:rsidRPr="00BE29DF">
              <w:rPr>
                <w:rFonts w:cstheme="minorHAnsi"/>
              </w:rPr>
              <w:t>moker</w:t>
            </w:r>
            <w:proofErr w:type="spellEnd"/>
          </w:p>
        </w:tc>
        <w:tc>
          <w:tcPr>
            <w:tcW w:w="1293" w:type="dxa"/>
            <w:shd w:val="clear" w:color="auto" w:fill="auto"/>
            <w:noWrap/>
            <w:vAlign w:val="bottom"/>
          </w:tcPr>
          <w:p w14:paraId="68CEEAE3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</w:tcPr>
          <w:p w14:paraId="6515EC97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Independent</w:t>
            </w:r>
          </w:p>
        </w:tc>
        <w:tc>
          <w:tcPr>
            <w:tcW w:w="1619" w:type="dxa"/>
          </w:tcPr>
          <w:p w14:paraId="15224CCD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  <w:bookmarkEnd w:id="6"/>
      <w:tr w:rsidR="00DA146E" w:rsidRPr="00BE29DF" w14:paraId="1FFE6D32" w14:textId="77777777" w:rsidTr="00B84B99">
        <w:trPr>
          <w:trHeight w:val="268"/>
        </w:trPr>
        <w:tc>
          <w:tcPr>
            <w:tcW w:w="3355" w:type="dxa"/>
            <w:shd w:val="clear" w:color="D9E1F2" w:fill="D9E1F2"/>
            <w:noWrap/>
          </w:tcPr>
          <w:p w14:paraId="0C04EE61" w14:textId="77777777" w:rsidR="00DA146E" w:rsidRPr="00BE29DF" w:rsidRDefault="00DA146E" w:rsidP="002E0A60">
            <w:pPr>
              <w:spacing w:line="240" w:lineRule="auto"/>
              <w:rPr>
                <w:rFonts w:eastAsia="Times New Roman" w:cstheme="minorHAnsi"/>
              </w:rPr>
            </w:pPr>
            <w:r w:rsidRPr="00BE29DF">
              <w:rPr>
                <w:rFonts w:eastAsia="Times New Roman" w:cstheme="minorHAnsi"/>
              </w:rPr>
              <w:t>Mortality</w:t>
            </w:r>
          </w:p>
        </w:tc>
        <w:tc>
          <w:tcPr>
            <w:tcW w:w="1293" w:type="dxa"/>
            <w:shd w:val="clear" w:color="D9E1F2" w:fill="D9E1F2"/>
            <w:noWrap/>
            <w:vAlign w:val="bottom"/>
          </w:tcPr>
          <w:p w14:paraId="3439C8E5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Categorical</w:t>
            </w:r>
          </w:p>
        </w:tc>
        <w:tc>
          <w:tcPr>
            <w:tcW w:w="1414" w:type="dxa"/>
            <w:shd w:val="clear" w:color="D9E1F2" w:fill="D9E1F2"/>
          </w:tcPr>
          <w:p w14:paraId="27DCC1E0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Dependent</w:t>
            </w:r>
          </w:p>
        </w:tc>
        <w:tc>
          <w:tcPr>
            <w:tcW w:w="1619" w:type="dxa"/>
            <w:shd w:val="clear" w:color="D9E1F2" w:fill="D9E1F2"/>
          </w:tcPr>
          <w:p w14:paraId="5B066931" w14:textId="77777777" w:rsidR="00DA146E" w:rsidRPr="00BE29DF" w:rsidRDefault="00DA146E" w:rsidP="002E0A60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E29DF">
              <w:rPr>
                <w:rFonts w:ascii="Calibri" w:eastAsia="Times New Roman" w:hAnsi="Calibri" w:cs="Calibri"/>
                <w:color w:val="000000"/>
              </w:rPr>
              <w:t>In model</w:t>
            </w:r>
          </w:p>
        </w:tc>
      </w:tr>
    </w:tbl>
    <w:p w14:paraId="4504725C" w14:textId="2F024821" w:rsidR="008E6972" w:rsidRDefault="008E6972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0595F6AE" w14:textId="652518C5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5B343A2C" w14:textId="7DA88671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453AA2CC" w14:textId="75844EC9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6FCF7DB0" w14:textId="0615AEC5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08DE695A" w14:textId="577C547F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57C26BD2" w14:textId="58AF2F67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53BA73A2" w14:textId="32F2F94D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2E52C495" w14:textId="384C5827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63DEA9B5" w14:textId="702160EA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4B8FDAE2" w14:textId="68CCDCE7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16436ABA" w14:textId="33622F1F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58B69206" w14:textId="6F0CE13E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5C2A0B65" w14:textId="2AFAD4C5" w:rsidR="00DA146E" w:rsidRDefault="00DA146E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</w:p>
    <w:p w14:paraId="73C14AD3" w14:textId="6D055DE0" w:rsidR="00B84B99" w:rsidRDefault="00B84B99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</w:p>
    <w:p w14:paraId="01EF3ABD" w14:textId="51AD088D" w:rsidR="00855FD6" w:rsidRDefault="00855FD6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</w:p>
    <w:p w14:paraId="762DE349" w14:textId="77777777" w:rsidR="00855FD6" w:rsidRDefault="00855FD6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</w:p>
    <w:p w14:paraId="3ADF731E" w14:textId="4590963A" w:rsidR="003234AC" w:rsidRPr="009F0A5D" w:rsidRDefault="00936DC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jc w:val="center"/>
        <w:rPr>
          <w:color w:val="333333"/>
        </w:rPr>
      </w:pPr>
      <w:r w:rsidRPr="009F0A5D">
        <w:rPr>
          <w:rStyle w:val="Strong"/>
          <w:color w:val="333333"/>
        </w:rPr>
        <w:lastRenderedPageBreak/>
        <w:t>Analysis</w:t>
      </w:r>
    </w:p>
    <w:p w14:paraId="6913A339" w14:textId="58D7D7C8" w:rsidR="00936DCE" w:rsidRDefault="00600A46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>
        <w:rPr>
          <w:rStyle w:val="Strong"/>
          <w:color w:val="333333"/>
        </w:rPr>
        <w:t>Exploratory</w:t>
      </w:r>
      <w:r w:rsidR="008D6C70">
        <w:rPr>
          <w:rStyle w:val="Strong"/>
          <w:color w:val="333333"/>
        </w:rPr>
        <w:t xml:space="preserve"> Analysis</w:t>
      </w:r>
    </w:p>
    <w:p w14:paraId="4BA6E51A" w14:textId="221468A8" w:rsidR="00773BD8" w:rsidRDefault="00C54709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Once the data </w:t>
      </w:r>
      <w:r w:rsidR="006C366A">
        <w:rPr>
          <w:rStyle w:val="Strong"/>
          <w:b w:val="0"/>
          <w:bCs w:val="0"/>
          <w:color w:val="333333"/>
        </w:rPr>
        <w:t>was extracted, cleaned</w:t>
      </w:r>
      <w:r w:rsidR="00D13FCF">
        <w:rPr>
          <w:rStyle w:val="Strong"/>
          <w:b w:val="0"/>
          <w:bCs w:val="0"/>
          <w:color w:val="333333"/>
        </w:rPr>
        <w:t>,</w:t>
      </w:r>
      <w:r w:rsidR="006C366A">
        <w:rPr>
          <w:rStyle w:val="Strong"/>
          <w:b w:val="0"/>
          <w:bCs w:val="0"/>
          <w:color w:val="333333"/>
        </w:rPr>
        <w:t xml:space="preserve"> and prepared, </w:t>
      </w:r>
      <w:r w:rsidR="001B2E99">
        <w:rPr>
          <w:rStyle w:val="Strong"/>
          <w:b w:val="0"/>
          <w:bCs w:val="0"/>
          <w:color w:val="333333"/>
        </w:rPr>
        <w:t xml:space="preserve">the </w:t>
      </w:r>
      <w:r w:rsidR="003112DF">
        <w:rPr>
          <w:rStyle w:val="Strong"/>
          <w:b w:val="0"/>
          <w:bCs w:val="0"/>
          <w:color w:val="333333"/>
        </w:rPr>
        <w:t xml:space="preserve">first step before modeling was to perform some </w:t>
      </w:r>
      <w:r w:rsidR="00A928F6">
        <w:rPr>
          <w:rStyle w:val="Strong"/>
          <w:b w:val="0"/>
          <w:bCs w:val="0"/>
          <w:color w:val="333333"/>
        </w:rPr>
        <w:t>exploratory analysis.</w:t>
      </w:r>
      <w:r w:rsidR="00091771">
        <w:rPr>
          <w:rStyle w:val="Strong"/>
          <w:b w:val="0"/>
          <w:bCs w:val="0"/>
          <w:color w:val="333333"/>
        </w:rPr>
        <w:t xml:space="preserve"> </w:t>
      </w:r>
      <w:r w:rsidR="003275DC">
        <w:rPr>
          <w:rStyle w:val="Strong"/>
          <w:b w:val="0"/>
          <w:bCs w:val="0"/>
          <w:color w:val="333333"/>
        </w:rPr>
        <w:t xml:space="preserve">A </w:t>
      </w:r>
      <w:r w:rsidR="000F2DCA">
        <w:rPr>
          <w:rStyle w:val="Strong"/>
          <w:b w:val="0"/>
          <w:bCs w:val="0"/>
          <w:color w:val="333333"/>
        </w:rPr>
        <w:t>comparison of hospital utilization</w:t>
      </w:r>
      <w:r w:rsidR="00773BD8">
        <w:rPr>
          <w:rStyle w:val="Strong"/>
          <w:b w:val="0"/>
          <w:bCs w:val="0"/>
          <w:color w:val="333333"/>
        </w:rPr>
        <w:t xml:space="preserve"> </w:t>
      </w:r>
      <w:r w:rsidR="007A2FAC">
        <w:rPr>
          <w:rStyle w:val="Strong"/>
          <w:b w:val="0"/>
          <w:bCs w:val="0"/>
          <w:color w:val="333333"/>
        </w:rPr>
        <w:t xml:space="preserve">between </w:t>
      </w:r>
      <w:r w:rsidR="00773BD8">
        <w:rPr>
          <w:rStyle w:val="Strong"/>
          <w:b w:val="0"/>
          <w:bCs w:val="0"/>
          <w:color w:val="333333"/>
        </w:rPr>
        <w:t>deceased</w:t>
      </w:r>
      <w:r w:rsidR="007A2FAC">
        <w:rPr>
          <w:rStyle w:val="Strong"/>
          <w:b w:val="0"/>
          <w:bCs w:val="0"/>
          <w:color w:val="333333"/>
        </w:rPr>
        <w:t xml:space="preserve"> and recovered </w:t>
      </w:r>
      <w:r w:rsidR="00773BD8">
        <w:rPr>
          <w:rStyle w:val="Strong"/>
          <w:b w:val="0"/>
          <w:bCs w:val="0"/>
          <w:color w:val="333333"/>
        </w:rPr>
        <w:t>patients</w:t>
      </w:r>
      <w:r w:rsidR="00E6652B">
        <w:rPr>
          <w:rStyle w:val="Strong"/>
          <w:b w:val="0"/>
          <w:bCs w:val="0"/>
          <w:color w:val="333333"/>
        </w:rPr>
        <w:t xml:space="preserve"> </w:t>
      </w:r>
      <w:r w:rsidR="00241144">
        <w:rPr>
          <w:rStyle w:val="Strong"/>
          <w:b w:val="0"/>
          <w:bCs w:val="0"/>
          <w:color w:val="333333"/>
        </w:rPr>
        <w:t>revealed b</w:t>
      </w:r>
      <w:r w:rsidR="007F2627">
        <w:rPr>
          <w:rStyle w:val="Strong"/>
          <w:b w:val="0"/>
          <w:bCs w:val="0"/>
          <w:color w:val="333333"/>
        </w:rPr>
        <w:t>oth total hospital days and ICU days are significantly higher for the mortality group.</w:t>
      </w:r>
    </w:p>
    <w:p w14:paraId="0FD9E00E" w14:textId="696EA03F" w:rsidR="005544D3" w:rsidRDefault="005544D3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54067D02" wp14:editId="5362C08B">
            <wp:extent cx="5750620" cy="1948897"/>
            <wp:effectExtent l="0" t="0" r="0" b="0"/>
            <wp:docPr id="8" name="Picture 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 rotWithShape="1">
                    <a:blip r:embed="rId36"/>
                    <a:srcRect l="8472" t="31119" r="33334" b="37430"/>
                    <a:stretch/>
                  </pic:blipFill>
                  <pic:spPr bwMode="auto">
                    <a:xfrm>
                      <a:off x="0" y="0"/>
                      <a:ext cx="5789494" cy="196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D11E4" w14:textId="2CFD17F5" w:rsidR="001E2E4E" w:rsidRDefault="001E2E4E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</w:p>
    <w:p w14:paraId="060D377F" w14:textId="0BE03F26" w:rsidR="001E2E4E" w:rsidRDefault="00091771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B</w:t>
      </w:r>
      <w:r w:rsidR="00D55A08">
        <w:rPr>
          <w:rStyle w:val="Strong"/>
          <w:b w:val="0"/>
          <w:bCs w:val="0"/>
          <w:color w:val="333333"/>
        </w:rPr>
        <w:t>ivari</w:t>
      </w:r>
      <w:r w:rsidR="0081380D">
        <w:rPr>
          <w:rStyle w:val="Strong"/>
          <w:b w:val="0"/>
          <w:bCs w:val="0"/>
          <w:color w:val="333333"/>
        </w:rPr>
        <w:t>ate</w:t>
      </w:r>
      <w:r w:rsidR="00D55A08">
        <w:rPr>
          <w:rStyle w:val="Strong"/>
          <w:b w:val="0"/>
          <w:bCs w:val="0"/>
          <w:color w:val="333333"/>
        </w:rPr>
        <w:t xml:space="preserve"> </w:t>
      </w:r>
      <w:r w:rsidR="00D67946">
        <w:rPr>
          <w:rStyle w:val="Strong"/>
          <w:b w:val="0"/>
          <w:bCs w:val="0"/>
          <w:color w:val="333333"/>
        </w:rPr>
        <w:t xml:space="preserve">plots </w:t>
      </w:r>
      <w:r w:rsidR="00D87189">
        <w:rPr>
          <w:rStyle w:val="Strong"/>
          <w:b w:val="0"/>
          <w:bCs w:val="0"/>
          <w:color w:val="333333"/>
        </w:rPr>
        <w:t>were</w:t>
      </w:r>
      <w:r w:rsidR="00D67946">
        <w:rPr>
          <w:rStyle w:val="Strong"/>
          <w:b w:val="0"/>
          <w:bCs w:val="0"/>
          <w:color w:val="333333"/>
        </w:rPr>
        <w:t xml:space="preserve"> generated </w:t>
      </w:r>
      <w:r w:rsidR="006C5276">
        <w:rPr>
          <w:rStyle w:val="Strong"/>
          <w:b w:val="0"/>
          <w:bCs w:val="0"/>
          <w:color w:val="333333"/>
        </w:rPr>
        <w:t xml:space="preserve">to visually explore possible relationships </w:t>
      </w:r>
      <w:r w:rsidR="00D67946">
        <w:rPr>
          <w:rStyle w:val="Strong"/>
          <w:b w:val="0"/>
          <w:bCs w:val="0"/>
          <w:color w:val="333333"/>
        </w:rPr>
        <w:t xml:space="preserve">between each </w:t>
      </w:r>
      <w:r w:rsidR="00BF31EB">
        <w:rPr>
          <w:rStyle w:val="Strong"/>
          <w:b w:val="0"/>
          <w:bCs w:val="0"/>
          <w:color w:val="333333"/>
        </w:rPr>
        <w:t>independent variable</w:t>
      </w:r>
      <w:r w:rsidR="004B34DA">
        <w:rPr>
          <w:rStyle w:val="Strong"/>
          <w:b w:val="0"/>
          <w:bCs w:val="0"/>
          <w:color w:val="333333"/>
        </w:rPr>
        <w:t xml:space="preserve"> and the target. </w:t>
      </w:r>
    </w:p>
    <w:p w14:paraId="72EA0468" w14:textId="7F25627B" w:rsidR="00A95016" w:rsidRDefault="00BA75E8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6F951905" wp14:editId="3B3E6763">
            <wp:extent cx="4836227" cy="6047117"/>
            <wp:effectExtent l="0" t="0" r="0" b="0"/>
            <wp:docPr id="11" name="Picture 1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able&#10;&#10;Description automatically generated"/>
                    <pic:cNvPicPr/>
                  </pic:nvPicPr>
                  <pic:blipFill rotWithShape="1">
                    <a:blip r:embed="rId37"/>
                    <a:srcRect l="8482" t="15127" r="29406" b="3930"/>
                    <a:stretch/>
                  </pic:blipFill>
                  <pic:spPr bwMode="auto">
                    <a:xfrm>
                      <a:off x="0" y="0"/>
                      <a:ext cx="4851254" cy="606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769">
        <w:rPr>
          <w:noProof/>
        </w:rPr>
        <w:drawing>
          <wp:inline distT="0" distB="0" distL="0" distR="0" wp14:anchorId="73C31B9E" wp14:editId="2CBDD822">
            <wp:extent cx="2501660" cy="216708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38"/>
                    <a:srcRect l="8854" t="32984" r="52954" b="32537"/>
                    <a:stretch/>
                  </pic:blipFill>
                  <pic:spPr bwMode="auto">
                    <a:xfrm>
                      <a:off x="0" y="0"/>
                      <a:ext cx="2517024" cy="2180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E7986" w14:textId="0A74C66F" w:rsidR="00E97769" w:rsidRDefault="00A407E3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lastRenderedPageBreak/>
        <w:t>A correlation heatmap of the predictors was produced to evaluate</w:t>
      </w:r>
      <w:r w:rsidRPr="006C5276">
        <w:t xml:space="preserve"> </w:t>
      </w:r>
      <w:r w:rsidR="000B149E">
        <w:rPr>
          <w:rStyle w:val="Strong"/>
          <w:b w:val="0"/>
          <w:bCs w:val="0"/>
          <w:color w:val="333333"/>
        </w:rPr>
        <w:t>relation</w:t>
      </w:r>
      <w:r w:rsidR="004C5727">
        <w:rPr>
          <w:rStyle w:val="Strong"/>
          <w:b w:val="0"/>
          <w:bCs w:val="0"/>
          <w:color w:val="333333"/>
        </w:rPr>
        <w:t xml:space="preserve">ships between the </w:t>
      </w:r>
      <w:r w:rsidR="00BF31EB">
        <w:rPr>
          <w:rStyle w:val="Strong"/>
          <w:b w:val="0"/>
          <w:bCs w:val="0"/>
          <w:color w:val="333333"/>
        </w:rPr>
        <w:t>independent variables</w:t>
      </w:r>
      <w:r w:rsidR="004C5727">
        <w:rPr>
          <w:rStyle w:val="Strong"/>
          <w:b w:val="0"/>
          <w:bCs w:val="0"/>
          <w:color w:val="333333"/>
        </w:rPr>
        <w:t>.</w:t>
      </w:r>
      <w:r w:rsidR="002E4A91">
        <w:rPr>
          <w:rStyle w:val="Strong"/>
          <w:b w:val="0"/>
          <w:bCs w:val="0"/>
          <w:color w:val="333333"/>
        </w:rPr>
        <w:t xml:space="preserve"> </w:t>
      </w:r>
    </w:p>
    <w:p w14:paraId="1C2DED9C" w14:textId="0247298F" w:rsidR="00E97769" w:rsidRDefault="003826A7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7F120825" wp14:editId="5A28328C">
            <wp:extent cx="4822166" cy="4107716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39"/>
                    <a:srcRect l="9434" t="29180" r="58052" b="2650"/>
                    <a:stretch/>
                  </pic:blipFill>
                  <pic:spPr bwMode="auto">
                    <a:xfrm>
                      <a:off x="0" y="0"/>
                      <a:ext cx="4838984" cy="412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209D9" w14:textId="3CED5988" w:rsidR="003F2E63" w:rsidRDefault="00BA3609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Both techniques are categorized as descriptive statistics, looking at how the data is distributed and how it may vary together (either positively or negatively). </w:t>
      </w:r>
      <w:r w:rsidR="00883BE1">
        <w:rPr>
          <w:rStyle w:val="Strong"/>
          <w:b w:val="0"/>
          <w:bCs w:val="0"/>
          <w:color w:val="333333"/>
        </w:rPr>
        <w:t xml:space="preserve">The </w:t>
      </w:r>
      <w:r w:rsidR="00B13549">
        <w:rPr>
          <w:rStyle w:val="Strong"/>
          <w:b w:val="0"/>
          <w:bCs w:val="0"/>
          <w:color w:val="333333"/>
        </w:rPr>
        <w:t>advanta</w:t>
      </w:r>
      <w:r w:rsidR="008D7A04">
        <w:rPr>
          <w:rStyle w:val="Strong"/>
          <w:b w:val="0"/>
          <w:bCs w:val="0"/>
          <w:color w:val="333333"/>
        </w:rPr>
        <w:t xml:space="preserve">ge of </w:t>
      </w:r>
      <w:r w:rsidR="00EE466D">
        <w:rPr>
          <w:rStyle w:val="Strong"/>
          <w:b w:val="0"/>
          <w:bCs w:val="0"/>
          <w:color w:val="333333"/>
        </w:rPr>
        <w:t>th</w:t>
      </w:r>
      <w:r w:rsidR="006B1648">
        <w:rPr>
          <w:rStyle w:val="Strong"/>
          <w:b w:val="0"/>
          <w:bCs w:val="0"/>
          <w:color w:val="333333"/>
        </w:rPr>
        <w:t>ese</w:t>
      </w:r>
      <w:r w:rsidR="00EE466D">
        <w:rPr>
          <w:rStyle w:val="Strong"/>
          <w:b w:val="0"/>
          <w:bCs w:val="0"/>
          <w:color w:val="333333"/>
        </w:rPr>
        <w:t xml:space="preserve"> technique</w:t>
      </w:r>
      <w:r w:rsidR="006B1648">
        <w:rPr>
          <w:rStyle w:val="Strong"/>
          <w:b w:val="0"/>
          <w:bCs w:val="0"/>
          <w:color w:val="333333"/>
        </w:rPr>
        <w:t>s is</w:t>
      </w:r>
      <w:r w:rsidR="00EE466D">
        <w:rPr>
          <w:rStyle w:val="Strong"/>
          <w:b w:val="0"/>
          <w:bCs w:val="0"/>
          <w:color w:val="333333"/>
        </w:rPr>
        <w:t xml:space="preserve"> that </w:t>
      </w:r>
      <w:r w:rsidR="007A0547">
        <w:rPr>
          <w:rStyle w:val="Strong"/>
          <w:b w:val="0"/>
          <w:bCs w:val="0"/>
          <w:color w:val="333333"/>
        </w:rPr>
        <w:t xml:space="preserve">it </w:t>
      </w:r>
      <w:r w:rsidR="00CB3E0E">
        <w:rPr>
          <w:rStyle w:val="Strong"/>
          <w:b w:val="0"/>
          <w:bCs w:val="0"/>
          <w:color w:val="333333"/>
        </w:rPr>
        <w:t xml:space="preserve">is easy to </w:t>
      </w:r>
      <w:r w:rsidR="00FF7556">
        <w:rPr>
          <w:rStyle w:val="Strong"/>
          <w:b w:val="0"/>
          <w:bCs w:val="0"/>
          <w:color w:val="333333"/>
        </w:rPr>
        <w:t>see possible relationships</w:t>
      </w:r>
      <w:r w:rsidR="00914079">
        <w:rPr>
          <w:rStyle w:val="Strong"/>
          <w:b w:val="0"/>
          <w:bCs w:val="0"/>
          <w:color w:val="333333"/>
        </w:rPr>
        <w:t xml:space="preserve">. The disadvantage is that </w:t>
      </w:r>
      <w:r w:rsidR="0093011C">
        <w:rPr>
          <w:rStyle w:val="Strong"/>
          <w:b w:val="0"/>
          <w:bCs w:val="0"/>
          <w:color w:val="333333"/>
        </w:rPr>
        <w:t>it is not conclusive</w:t>
      </w:r>
      <w:r w:rsidR="00810464">
        <w:rPr>
          <w:rStyle w:val="Strong"/>
          <w:b w:val="0"/>
          <w:bCs w:val="0"/>
          <w:color w:val="333333"/>
        </w:rPr>
        <w:t>,</w:t>
      </w:r>
      <w:r w:rsidR="00464EF1">
        <w:rPr>
          <w:rStyle w:val="Strong"/>
          <w:b w:val="0"/>
          <w:bCs w:val="0"/>
          <w:color w:val="333333"/>
        </w:rPr>
        <w:t xml:space="preserve"> </w:t>
      </w:r>
      <w:r w:rsidR="00076627">
        <w:rPr>
          <w:rStyle w:val="Strong"/>
          <w:b w:val="0"/>
          <w:bCs w:val="0"/>
          <w:color w:val="333333"/>
        </w:rPr>
        <w:t xml:space="preserve">and </w:t>
      </w:r>
      <w:r w:rsidR="00810464">
        <w:rPr>
          <w:rStyle w:val="Strong"/>
          <w:b w:val="0"/>
          <w:bCs w:val="0"/>
          <w:color w:val="333333"/>
        </w:rPr>
        <w:t xml:space="preserve">further </w:t>
      </w:r>
      <w:r w:rsidR="00464EF1">
        <w:rPr>
          <w:rStyle w:val="Strong"/>
          <w:b w:val="0"/>
          <w:bCs w:val="0"/>
          <w:color w:val="333333"/>
        </w:rPr>
        <w:t xml:space="preserve">investigation is </w:t>
      </w:r>
      <w:r w:rsidR="00076627">
        <w:rPr>
          <w:rStyle w:val="Strong"/>
          <w:b w:val="0"/>
          <w:bCs w:val="0"/>
          <w:color w:val="333333"/>
        </w:rPr>
        <w:t>necessary</w:t>
      </w:r>
      <w:r w:rsidR="00464EF1">
        <w:rPr>
          <w:rStyle w:val="Strong"/>
          <w:b w:val="0"/>
          <w:bCs w:val="0"/>
          <w:color w:val="333333"/>
        </w:rPr>
        <w:t xml:space="preserve"> to show statistical significance</w:t>
      </w:r>
      <w:r w:rsidR="00481DE8">
        <w:rPr>
          <w:rStyle w:val="Strong"/>
          <w:b w:val="0"/>
          <w:bCs w:val="0"/>
          <w:color w:val="333333"/>
        </w:rPr>
        <w:t xml:space="preserve"> (</w:t>
      </w:r>
      <w:proofErr w:type="spellStart"/>
      <w:r w:rsidR="00481DE8" w:rsidRPr="003B1577">
        <w:rPr>
          <w:rFonts w:eastAsiaTheme="minorEastAsia"/>
          <w:color w:val="000000"/>
        </w:rPr>
        <w:t>Akiode</w:t>
      </w:r>
      <w:proofErr w:type="spellEnd"/>
      <w:r w:rsidR="00481DE8">
        <w:rPr>
          <w:rFonts w:eastAsiaTheme="minorEastAsia"/>
          <w:color w:val="000000"/>
        </w:rPr>
        <w:t>, 2021)</w:t>
      </w:r>
      <w:r w:rsidR="00464EF1">
        <w:rPr>
          <w:rStyle w:val="Strong"/>
          <w:b w:val="0"/>
          <w:bCs w:val="0"/>
          <w:color w:val="333333"/>
        </w:rPr>
        <w:t>.</w:t>
      </w:r>
    </w:p>
    <w:p w14:paraId="1A289131" w14:textId="14B30B0E" w:rsidR="00B80016" w:rsidRPr="00A53DF9" w:rsidRDefault="00A53DF9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A53DF9">
        <w:rPr>
          <w:rStyle w:val="Strong"/>
          <w:color w:val="333333"/>
        </w:rPr>
        <w:t xml:space="preserve">Statistical </w:t>
      </w:r>
      <w:r w:rsidR="00D127D2">
        <w:rPr>
          <w:rStyle w:val="Strong"/>
          <w:color w:val="333333"/>
        </w:rPr>
        <w:t>T</w:t>
      </w:r>
      <w:r w:rsidRPr="00A53DF9">
        <w:rPr>
          <w:rStyle w:val="Strong"/>
          <w:color w:val="333333"/>
        </w:rPr>
        <w:t>ests</w:t>
      </w:r>
    </w:p>
    <w:p w14:paraId="37755EA2" w14:textId="10620EA9" w:rsidR="00D370F0" w:rsidRDefault="00DB421A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The second step w</w:t>
      </w:r>
      <w:r w:rsidR="00314343">
        <w:rPr>
          <w:rStyle w:val="Strong"/>
          <w:b w:val="0"/>
          <w:bCs w:val="0"/>
          <w:color w:val="333333"/>
        </w:rPr>
        <w:t>as evaluating the relationship</w:t>
      </w:r>
      <w:r w:rsidR="00BE71B4">
        <w:rPr>
          <w:rStyle w:val="Strong"/>
          <w:b w:val="0"/>
          <w:bCs w:val="0"/>
          <w:color w:val="333333"/>
        </w:rPr>
        <w:t xml:space="preserve"> </w:t>
      </w:r>
      <w:r w:rsidR="00FA231F">
        <w:rPr>
          <w:rStyle w:val="Strong"/>
          <w:b w:val="0"/>
          <w:bCs w:val="0"/>
          <w:color w:val="333333"/>
        </w:rPr>
        <w:t>between</w:t>
      </w:r>
      <w:r w:rsidR="00BE71B4">
        <w:rPr>
          <w:rStyle w:val="Strong"/>
          <w:b w:val="0"/>
          <w:bCs w:val="0"/>
          <w:color w:val="333333"/>
        </w:rPr>
        <w:t xml:space="preserve"> the independent </w:t>
      </w:r>
      <w:r w:rsidR="00FA231F">
        <w:rPr>
          <w:rStyle w:val="Strong"/>
          <w:b w:val="0"/>
          <w:bCs w:val="0"/>
          <w:color w:val="333333"/>
        </w:rPr>
        <w:t>variables and the target</w:t>
      </w:r>
      <w:r w:rsidR="00314343">
        <w:rPr>
          <w:rStyle w:val="Strong"/>
          <w:b w:val="0"/>
          <w:bCs w:val="0"/>
          <w:color w:val="333333"/>
        </w:rPr>
        <w:t xml:space="preserve"> </w:t>
      </w:r>
      <w:r w:rsidR="00A60D33">
        <w:rPr>
          <w:rStyle w:val="Strong"/>
          <w:b w:val="0"/>
          <w:bCs w:val="0"/>
          <w:color w:val="333333"/>
        </w:rPr>
        <w:t xml:space="preserve">with </w:t>
      </w:r>
      <w:r w:rsidR="003C0EE8">
        <w:rPr>
          <w:rStyle w:val="Strong"/>
          <w:b w:val="0"/>
          <w:bCs w:val="0"/>
          <w:color w:val="333333"/>
        </w:rPr>
        <w:t xml:space="preserve">a </w:t>
      </w:r>
      <w:r w:rsidR="00A60D33">
        <w:rPr>
          <w:rStyle w:val="Strong"/>
          <w:b w:val="0"/>
          <w:bCs w:val="0"/>
          <w:color w:val="333333"/>
        </w:rPr>
        <w:t>stati</w:t>
      </w:r>
      <w:r w:rsidR="00A60D33" w:rsidRPr="00B9316D">
        <w:rPr>
          <w:rStyle w:val="Strong"/>
          <w:b w:val="0"/>
          <w:bCs w:val="0"/>
          <w:color w:val="333333"/>
        </w:rPr>
        <w:t>stical test</w:t>
      </w:r>
      <w:r w:rsidR="00314343">
        <w:rPr>
          <w:rStyle w:val="Strong"/>
          <w:b w:val="0"/>
          <w:bCs w:val="0"/>
          <w:color w:val="333333"/>
        </w:rPr>
        <w:t>.</w:t>
      </w:r>
      <w:r w:rsidR="00137392">
        <w:rPr>
          <w:rStyle w:val="Strong"/>
          <w:b w:val="0"/>
          <w:bCs w:val="0"/>
          <w:color w:val="333333"/>
        </w:rPr>
        <w:t xml:space="preserve"> </w:t>
      </w:r>
      <w:r w:rsidR="00AD11E3">
        <w:rPr>
          <w:rStyle w:val="Strong"/>
          <w:b w:val="0"/>
          <w:bCs w:val="0"/>
          <w:color w:val="333333"/>
        </w:rPr>
        <w:t xml:space="preserve">The </w:t>
      </w:r>
      <w:r w:rsidR="00007185">
        <w:rPr>
          <w:rStyle w:val="Strong"/>
          <w:b w:val="0"/>
          <w:bCs w:val="0"/>
          <w:color w:val="333333"/>
        </w:rPr>
        <w:t>Chi-squared</w:t>
      </w:r>
      <w:r w:rsidR="006B108C">
        <w:rPr>
          <w:rStyle w:val="Strong"/>
          <w:b w:val="0"/>
          <w:bCs w:val="0"/>
          <w:color w:val="333333"/>
        </w:rPr>
        <w:t xml:space="preserve"> test for </w:t>
      </w:r>
      <w:r w:rsidR="00007185">
        <w:rPr>
          <w:rStyle w:val="Strong"/>
          <w:b w:val="0"/>
          <w:bCs w:val="0"/>
          <w:color w:val="333333"/>
        </w:rPr>
        <w:t>independence</w:t>
      </w:r>
      <w:r w:rsidR="00D370F0">
        <w:rPr>
          <w:rStyle w:val="Strong"/>
          <w:b w:val="0"/>
          <w:bCs w:val="0"/>
          <w:color w:val="333333"/>
        </w:rPr>
        <w:t xml:space="preserve"> is the standard </w:t>
      </w:r>
      <w:r w:rsidR="00481DE8">
        <w:rPr>
          <w:rStyle w:val="Strong"/>
          <w:b w:val="0"/>
          <w:bCs w:val="0"/>
          <w:color w:val="333333"/>
        </w:rPr>
        <w:t>when both the predictor and target are categorical.</w:t>
      </w:r>
      <w:r w:rsidR="006B108C">
        <w:rPr>
          <w:rStyle w:val="Strong"/>
          <w:b w:val="0"/>
          <w:bCs w:val="0"/>
          <w:color w:val="333333"/>
        </w:rPr>
        <w:t xml:space="preserve"> </w:t>
      </w:r>
      <w:r w:rsidR="00574E65">
        <w:rPr>
          <w:rStyle w:val="Strong"/>
          <w:b w:val="0"/>
          <w:bCs w:val="0"/>
          <w:color w:val="333333"/>
        </w:rPr>
        <w:t xml:space="preserve">The </w:t>
      </w:r>
      <w:r w:rsidR="000109E6">
        <w:rPr>
          <w:rStyle w:val="Strong"/>
          <w:b w:val="0"/>
          <w:bCs w:val="0"/>
          <w:color w:val="333333"/>
        </w:rPr>
        <w:t>test computes</w:t>
      </w:r>
      <w:r w:rsidR="00574E65">
        <w:rPr>
          <w:rStyle w:val="Strong"/>
          <w:b w:val="0"/>
          <w:bCs w:val="0"/>
          <w:color w:val="333333"/>
        </w:rPr>
        <w:t xml:space="preserve"> </w:t>
      </w:r>
      <w:r w:rsidR="00CF4018">
        <w:rPr>
          <w:rStyle w:val="Strong"/>
          <w:b w:val="0"/>
          <w:bCs w:val="0"/>
          <w:color w:val="333333"/>
        </w:rPr>
        <w:t xml:space="preserve">whether the </w:t>
      </w:r>
      <w:r w:rsidR="00FE1AB8">
        <w:rPr>
          <w:rStyle w:val="Strong"/>
          <w:b w:val="0"/>
          <w:bCs w:val="0"/>
          <w:color w:val="333333"/>
        </w:rPr>
        <w:t xml:space="preserve">observed frequencies </w:t>
      </w:r>
      <w:r w:rsidR="00C4336B">
        <w:rPr>
          <w:rStyle w:val="Strong"/>
          <w:b w:val="0"/>
          <w:bCs w:val="0"/>
          <w:color w:val="333333"/>
        </w:rPr>
        <w:t xml:space="preserve">are </w:t>
      </w:r>
      <w:r w:rsidR="00C4336B">
        <w:rPr>
          <w:rStyle w:val="Strong"/>
          <w:b w:val="0"/>
          <w:bCs w:val="0"/>
          <w:color w:val="333333"/>
        </w:rPr>
        <w:lastRenderedPageBreak/>
        <w:t xml:space="preserve">more than would be expected </w:t>
      </w:r>
      <w:r w:rsidR="000109E6">
        <w:rPr>
          <w:rStyle w:val="Strong"/>
          <w:b w:val="0"/>
          <w:bCs w:val="0"/>
          <w:color w:val="333333"/>
        </w:rPr>
        <w:t>for unrelated variables</w:t>
      </w:r>
      <w:r w:rsidR="0080773E">
        <w:rPr>
          <w:rStyle w:val="Strong"/>
          <w:b w:val="0"/>
          <w:bCs w:val="0"/>
          <w:color w:val="333333"/>
        </w:rPr>
        <w:t xml:space="preserve"> </w:t>
      </w:r>
      <w:r w:rsidR="0086666C">
        <w:rPr>
          <w:rStyle w:val="Strong"/>
          <w:b w:val="0"/>
          <w:bCs w:val="0"/>
          <w:color w:val="333333"/>
        </w:rPr>
        <w:t xml:space="preserve">and </w:t>
      </w:r>
      <w:r w:rsidR="004653BA">
        <w:rPr>
          <w:rStyle w:val="Strong"/>
          <w:b w:val="0"/>
          <w:bCs w:val="0"/>
          <w:color w:val="333333"/>
        </w:rPr>
        <w:t xml:space="preserve">if </w:t>
      </w:r>
      <w:r w:rsidR="00875B98">
        <w:rPr>
          <w:rStyle w:val="Strong"/>
          <w:b w:val="0"/>
          <w:bCs w:val="0"/>
          <w:color w:val="333333"/>
        </w:rPr>
        <w:t>the difference is statistically significant</w:t>
      </w:r>
      <w:r w:rsidR="00CB07C9">
        <w:rPr>
          <w:rStyle w:val="Strong"/>
          <w:b w:val="0"/>
          <w:bCs w:val="0"/>
          <w:color w:val="333333"/>
        </w:rPr>
        <w:t xml:space="preserve"> (</w:t>
      </w:r>
      <w:r w:rsidR="005D4CD9" w:rsidRPr="005D4CD9">
        <w:rPr>
          <w:rStyle w:val="Strong"/>
          <w:b w:val="0"/>
          <w:bCs w:val="0"/>
          <w:color w:val="333333"/>
        </w:rPr>
        <w:t>Bevans</w:t>
      </w:r>
      <w:r w:rsidR="005D4CD9">
        <w:rPr>
          <w:rStyle w:val="Strong"/>
          <w:b w:val="0"/>
          <w:bCs w:val="0"/>
          <w:color w:val="333333"/>
        </w:rPr>
        <w:t>, 2022)</w:t>
      </w:r>
      <w:r w:rsidR="00875B98">
        <w:rPr>
          <w:rStyle w:val="Strong"/>
          <w:b w:val="0"/>
          <w:bCs w:val="0"/>
          <w:color w:val="333333"/>
        </w:rPr>
        <w:t>.</w:t>
      </w:r>
      <w:r w:rsidR="005D4CD9">
        <w:rPr>
          <w:rStyle w:val="Strong"/>
          <w:b w:val="0"/>
          <w:bCs w:val="0"/>
          <w:color w:val="333333"/>
        </w:rPr>
        <w:t xml:space="preserve"> </w:t>
      </w:r>
    </w:p>
    <w:p w14:paraId="043749ED" w14:textId="19A99581" w:rsidR="009713A0" w:rsidRDefault="00CD5BDD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19D93A20" wp14:editId="2DBDAFD7">
            <wp:extent cx="3847381" cy="5147758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 rotWithShape="1">
                    <a:blip r:embed="rId40"/>
                    <a:srcRect l="12629" t="18507" r="64432" b="5951"/>
                    <a:stretch/>
                  </pic:blipFill>
                  <pic:spPr bwMode="auto">
                    <a:xfrm>
                      <a:off x="0" y="0"/>
                      <a:ext cx="3885057" cy="519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C0150" w14:textId="47B64197" w:rsidR="00C16B50" w:rsidRPr="00D127D2" w:rsidRDefault="00D127D2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D127D2">
        <w:rPr>
          <w:rStyle w:val="Strong"/>
          <w:color w:val="333333"/>
        </w:rPr>
        <w:t xml:space="preserve">Model </w:t>
      </w:r>
      <w:r>
        <w:rPr>
          <w:rStyle w:val="Strong"/>
          <w:color w:val="333333"/>
        </w:rPr>
        <w:t>Development</w:t>
      </w:r>
    </w:p>
    <w:p w14:paraId="4D3E8DFE" w14:textId="01A778A8" w:rsidR="00D370F0" w:rsidRDefault="00892E3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>Once the first two steps were completed</w:t>
      </w:r>
      <w:r w:rsidR="00BA2FAB">
        <w:rPr>
          <w:rStyle w:val="Strong"/>
          <w:b w:val="0"/>
          <w:bCs w:val="0"/>
          <w:color w:val="333333"/>
        </w:rPr>
        <w:t xml:space="preserve">, the </w:t>
      </w:r>
      <w:r w:rsidR="00F920F7">
        <w:rPr>
          <w:rStyle w:val="Strong"/>
          <w:b w:val="0"/>
          <w:bCs w:val="0"/>
          <w:color w:val="333333"/>
        </w:rPr>
        <w:t xml:space="preserve">model was created </w:t>
      </w:r>
      <w:r w:rsidR="004E6112">
        <w:rPr>
          <w:rStyle w:val="Strong"/>
          <w:b w:val="0"/>
          <w:bCs w:val="0"/>
          <w:color w:val="333333"/>
        </w:rPr>
        <w:t>using</w:t>
      </w:r>
      <w:r w:rsidR="00AB6845">
        <w:rPr>
          <w:rStyle w:val="Strong"/>
          <w:b w:val="0"/>
          <w:bCs w:val="0"/>
          <w:color w:val="333333"/>
        </w:rPr>
        <w:t xml:space="preserve"> </w:t>
      </w:r>
      <w:r w:rsidR="004E6112">
        <w:rPr>
          <w:rStyle w:val="Strong"/>
          <w:b w:val="0"/>
          <w:bCs w:val="0"/>
          <w:color w:val="333333"/>
        </w:rPr>
        <w:t xml:space="preserve">an </w:t>
      </w:r>
      <w:proofErr w:type="spellStart"/>
      <w:r w:rsidR="00596021" w:rsidRPr="00596021">
        <w:rPr>
          <w:rStyle w:val="Strong"/>
          <w:b w:val="0"/>
          <w:bCs w:val="0"/>
          <w:color w:val="333333"/>
        </w:rPr>
        <w:t>eXtreme</w:t>
      </w:r>
      <w:proofErr w:type="spellEnd"/>
      <w:r w:rsidR="00596021" w:rsidRPr="00596021">
        <w:rPr>
          <w:rStyle w:val="Strong"/>
          <w:b w:val="0"/>
          <w:bCs w:val="0"/>
          <w:color w:val="333333"/>
        </w:rPr>
        <w:t xml:space="preserve"> Gradient Boosting (XGBoost) classifier</w:t>
      </w:r>
      <w:r w:rsidR="004E6112">
        <w:rPr>
          <w:rStyle w:val="Strong"/>
          <w:b w:val="0"/>
          <w:bCs w:val="0"/>
          <w:color w:val="333333"/>
        </w:rPr>
        <w:t>.</w:t>
      </w:r>
      <w:r w:rsidR="00596021" w:rsidRPr="00596021">
        <w:rPr>
          <w:rStyle w:val="Strong"/>
          <w:b w:val="0"/>
          <w:bCs w:val="0"/>
          <w:color w:val="333333"/>
        </w:rPr>
        <w:t xml:space="preserve"> XGBoost is an ensemble learning algorithm that uses Classification and Regression trees (CART) to categorize an instance (a patient) based on its features (comorbidities)</w:t>
      </w:r>
      <w:r w:rsidR="00D22DEA">
        <w:rPr>
          <w:rStyle w:val="Strong"/>
          <w:b w:val="0"/>
          <w:bCs w:val="0"/>
          <w:color w:val="333333"/>
        </w:rPr>
        <w:t xml:space="preserve"> </w:t>
      </w:r>
      <w:r w:rsidR="00596021" w:rsidRPr="00596021">
        <w:rPr>
          <w:rStyle w:val="Strong"/>
          <w:b w:val="0"/>
          <w:bCs w:val="0"/>
          <w:color w:val="333333"/>
        </w:rPr>
        <w:t>(Bex, 2021)</w:t>
      </w:r>
      <w:r w:rsidR="0047196A">
        <w:rPr>
          <w:rStyle w:val="Strong"/>
          <w:b w:val="0"/>
          <w:bCs w:val="0"/>
          <w:color w:val="333333"/>
        </w:rPr>
        <w:t xml:space="preserve">. </w:t>
      </w:r>
      <w:r w:rsidR="008630BC">
        <w:rPr>
          <w:rStyle w:val="Strong"/>
          <w:b w:val="0"/>
          <w:bCs w:val="0"/>
          <w:color w:val="333333"/>
        </w:rPr>
        <w:t>One advant</w:t>
      </w:r>
      <w:r w:rsidR="00181918">
        <w:rPr>
          <w:rStyle w:val="Strong"/>
          <w:b w:val="0"/>
          <w:bCs w:val="0"/>
          <w:color w:val="333333"/>
        </w:rPr>
        <w:t>age of this</w:t>
      </w:r>
      <w:r w:rsidR="00CE756F">
        <w:rPr>
          <w:rStyle w:val="Strong"/>
          <w:b w:val="0"/>
          <w:bCs w:val="0"/>
          <w:color w:val="333333"/>
        </w:rPr>
        <w:t xml:space="preserve"> techni</w:t>
      </w:r>
      <w:r w:rsidR="00550D9C">
        <w:rPr>
          <w:rStyle w:val="Strong"/>
          <w:b w:val="0"/>
          <w:bCs w:val="0"/>
          <w:color w:val="333333"/>
        </w:rPr>
        <w:t xml:space="preserve">que </w:t>
      </w:r>
      <w:r w:rsidR="00181918">
        <w:rPr>
          <w:rStyle w:val="Strong"/>
          <w:b w:val="0"/>
          <w:bCs w:val="0"/>
          <w:color w:val="333333"/>
        </w:rPr>
        <w:t xml:space="preserve">is that </w:t>
      </w:r>
      <w:r w:rsidR="00E42CA3">
        <w:rPr>
          <w:rStyle w:val="Strong"/>
          <w:b w:val="0"/>
          <w:bCs w:val="0"/>
          <w:color w:val="333333"/>
        </w:rPr>
        <w:t>there are no model assumptions</w:t>
      </w:r>
      <w:r w:rsidR="00884B0D">
        <w:rPr>
          <w:rStyle w:val="Strong"/>
          <w:b w:val="0"/>
          <w:bCs w:val="0"/>
          <w:color w:val="333333"/>
        </w:rPr>
        <w:t xml:space="preserve">. Unlike logistic regression, XGBoost is robust to outliers </w:t>
      </w:r>
      <w:r w:rsidR="00E7756A">
        <w:rPr>
          <w:rStyle w:val="Strong"/>
          <w:b w:val="0"/>
          <w:bCs w:val="0"/>
          <w:color w:val="333333"/>
        </w:rPr>
        <w:t xml:space="preserve">and </w:t>
      </w:r>
      <w:r w:rsidR="005F03BF">
        <w:rPr>
          <w:rStyle w:val="Strong"/>
          <w:b w:val="0"/>
          <w:bCs w:val="0"/>
          <w:color w:val="333333"/>
        </w:rPr>
        <w:t>multicollinearity</w:t>
      </w:r>
      <w:r w:rsidR="00884B0D">
        <w:rPr>
          <w:rStyle w:val="Strong"/>
          <w:b w:val="0"/>
          <w:bCs w:val="0"/>
          <w:color w:val="333333"/>
        </w:rPr>
        <w:t xml:space="preserve"> </w:t>
      </w:r>
      <w:r w:rsidR="00550B6E">
        <w:rPr>
          <w:rStyle w:val="Strong"/>
          <w:b w:val="0"/>
          <w:bCs w:val="0"/>
          <w:color w:val="333333"/>
        </w:rPr>
        <w:t xml:space="preserve">and </w:t>
      </w:r>
      <w:r w:rsidR="00623145">
        <w:rPr>
          <w:rStyle w:val="Strong"/>
          <w:b w:val="0"/>
          <w:bCs w:val="0"/>
          <w:color w:val="333333"/>
        </w:rPr>
        <w:lastRenderedPageBreak/>
        <w:t xml:space="preserve">can capture </w:t>
      </w:r>
      <w:r w:rsidR="00E7756A">
        <w:rPr>
          <w:rStyle w:val="Strong"/>
          <w:b w:val="0"/>
          <w:bCs w:val="0"/>
          <w:color w:val="333333"/>
        </w:rPr>
        <w:t>non-linear</w:t>
      </w:r>
      <w:r w:rsidR="00623145">
        <w:rPr>
          <w:rStyle w:val="Strong"/>
          <w:b w:val="0"/>
          <w:bCs w:val="0"/>
          <w:color w:val="333333"/>
        </w:rPr>
        <w:t xml:space="preserve"> </w:t>
      </w:r>
      <w:r w:rsidR="00E7756A">
        <w:rPr>
          <w:rStyle w:val="Strong"/>
          <w:b w:val="0"/>
          <w:bCs w:val="0"/>
          <w:color w:val="333333"/>
        </w:rPr>
        <w:t>relationships.</w:t>
      </w:r>
      <w:r w:rsidR="00DC3904">
        <w:rPr>
          <w:rStyle w:val="Strong"/>
          <w:b w:val="0"/>
          <w:bCs w:val="0"/>
          <w:color w:val="333333"/>
        </w:rPr>
        <w:t xml:space="preserve"> A disadvantage </w:t>
      </w:r>
      <w:r w:rsidR="009833ED">
        <w:rPr>
          <w:rStyle w:val="Strong"/>
          <w:b w:val="0"/>
          <w:bCs w:val="0"/>
          <w:color w:val="333333"/>
        </w:rPr>
        <w:t xml:space="preserve">is that </w:t>
      </w:r>
      <w:r w:rsidR="006406FB">
        <w:rPr>
          <w:rStyle w:val="Strong"/>
          <w:b w:val="0"/>
          <w:bCs w:val="0"/>
          <w:color w:val="333333"/>
        </w:rPr>
        <w:t xml:space="preserve">tuning the </w:t>
      </w:r>
      <w:r w:rsidR="00330BD9">
        <w:rPr>
          <w:rStyle w:val="Strong"/>
          <w:b w:val="0"/>
          <w:bCs w:val="0"/>
          <w:color w:val="333333"/>
        </w:rPr>
        <w:t>hyperparameters</w:t>
      </w:r>
      <w:r w:rsidR="006406FB">
        <w:rPr>
          <w:rStyle w:val="Strong"/>
          <w:b w:val="0"/>
          <w:bCs w:val="0"/>
          <w:color w:val="333333"/>
        </w:rPr>
        <w:t xml:space="preserve"> can be difficult</w:t>
      </w:r>
      <w:r w:rsidR="003E41B1">
        <w:rPr>
          <w:rStyle w:val="Strong"/>
          <w:b w:val="0"/>
          <w:bCs w:val="0"/>
          <w:color w:val="333333"/>
        </w:rPr>
        <w:t xml:space="preserve"> (</w:t>
      </w:r>
      <w:r w:rsidR="003E41B1">
        <w:rPr>
          <w:rFonts w:eastAsiaTheme="minorEastAsia"/>
          <w:color w:val="000000"/>
        </w:rPr>
        <w:t>Gupta, 2020)</w:t>
      </w:r>
      <w:r w:rsidR="00330BD9">
        <w:rPr>
          <w:rStyle w:val="Strong"/>
          <w:b w:val="0"/>
          <w:bCs w:val="0"/>
          <w:color w:val="333333"/>
        </w:rPr>
        <w:t>.</w:t>
      </w:r>
      <w:r w:rsidR="003E41B1">
        <w:rPr>
          <w:rStyle w:val="Strong"/>
          <w:b w:val="0"/>
          <w:bCs w:val="0"/>
          <w:color w:val="333333"/>
        </w:rPr>
        <w:t xml:space="preserve"> </w:t>
      </w:r>
    </w:p>
    <w:p w14:paraId="68B5B873" w14:textId="07FCE677" w:rsidR="00875885" w:rsidRDefault="0089238A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Fonts w:eastAsiaTheme="minorEastAsia"/>
          <w:color w:val="000000"/>
        </w:rPr>
      </w:pPr>
      <w:r>
        <w:rPr>
          <w:rStyle w:val="Strong"/>
          <w:b w:val="0"/>
          <w:bCs w:val="0"/>
          <w:color w:val="333333"/>
        </w:rPr>
        <w:t xml:space="preserve">To simplify the </w:t>
      </w:r>
      <w:r w:rsidR="00BE1C75">
        <w:rPr>
          <w:rStyle w:val="Strong"/>
          <w:b w:val="0"/>
          <w:bCs w:val="0"/>
          <w:color w:val="333333"/>
        </w:rPr>
        <w:t>hyp</w:t>
      </w:r>
      <w:r w:rsidR="000D7EE6">
        <w:rPr>
          <w:rStyle w:val="Strong"/>
          <w:b w:val="0"/>
          <w:bCs w:val="0"/>
          <w:color w:val="333333"/>
        </w:rPr>
        <w:t xml:space="preserve">erparameter tuning, </w:t>
      </w:r>
      <w:r w:rsidR="007874A1">
        <w:rPr>
          <w:rStyle w:val="Strong"/>
          <w:b w:val="0"/>
          <w:bCs w:val="0"/>
          <w:color w:val="333333"/>
        </w:rPr>
        <w:t xml:space="preserve">the </w:t>
      </w:r>
      <w:proofErr w:type="spellStart"/>
      <w:r w:rsidR="007874A1">
        <w:rPr>
          <w:rStyle w:val="Strong"/>
          <w:b w:val="0"/>
          <w:bCs w:val="0"/>
          <w:color w:val="333333"/>
        </w:rPr>
        <w:t>Hyp</w:t>
      </w:r>
      <w:r w:rsidR="00182672">
        <w:rPr>
          <w:rStyle w:val="Strong"/>
          <w:b w:val="0"/>
          <w:bCs w:val="0"/>
          <w:color w:val="333333"/>
        </w:rPr>
        <w:t>erOpt</w:t>
      </w:r>
      <w:proofErr w:type="spellEnd"/>
      <w:r w:rsidR="00182672">
        <w:rPr>
          <w:rStyle w:val="Strong"/>
          <w:b w:val="0"/>
          <w:bCs w:val="0"/>
          <w:color w:val="333333"/>
        </w:rPr>
        <w:t xml:space="preserve"> library </w:t>
      </w:r>
      <w:r w:rsidR="00F87CB1">
        <w:rPr>
          <w:rStyle w:val="Strong"/>
          <w:b w:val="0"/>
          <w:bCs w:val="0"/>
          <w:color w:val="333333"/>
        </w:rPr>
        <w:t xml:space="preserve">was used. </w:t>
      </w:r>
      <w:proofErr w:type="spellStart"/>
      <w:r w:rsidR="00C868CC">
        <w:rPr>
          <w:rStyle w:val="Strong"/>
          <w:b w:val="0"/>
          <w:bCs w:val="0"/>
          <w:color w:val="333333"/>
        </w:rPr>
        <w:t>HyperOp</w:t>
      </w:r>
      <w:proofErr w:type="spellEnd"/>
      <w:r w:rsidR="00C868CC">
        <w:rPr>
          <w:rStyle w:val="Strong"/>
          <w:b w:val="0"/>
          <w:bCs w:val="0"/>
          <w:color w:val="333333"/>
        </w:rPr>
        <w:t xml:space="preserve"> </w:t>
      </w:r>
      <w:r w:rsidR="00904605">
        <w:rPr>
          <w:rStyle w:val="Strong"/>
          <w:b w:val="0"/>
          <w:bCs w:val="0"/>
          <w:color w:val="333333"/>
        </w:rPr>
        <w:t>uses B</w:t>
      </w:r>
      <w:r w:rsidR="00C231AB">
        <w:rPr>
          <w:rStyle w:val="Strong"/>
          <w:b w:val="0"/>
          <w:bCs w:val="0"/>
          <w:color w:val="333333"/>
        </w:rPr>
        <w:t>ayesian optimization</w:t>
      </w:r>
      <w:r w:rsidR="00E209E2">
        <w:rPr>
          <w:rStyle w:val="Strong"/>
          <w:b w:val="0"/>
          <w:bCs w:val="0"/>
          <w:color w:val="333333"/>
        </w:rPr>
        <w:t xml:space="preserve"> that takes the results from p</w:t>
      </w:r>
      <w:r w:rsidR="00616404">
        <w:rPr>
          <w:rStyle w:val="Strong"/>
          <w:b w:val="0"/>
          <w:bCs w:val="0"/>
          <w:color w:val="333333"/>
        </w:rPr>
        <w:t xml:space="preserve">revious steps to guide which hyperparameters </w:t>
      </w:r>
      <w:r w:rsidR="003815FC">
        <w:rPr>
          <w:rStyle w:val="Strong"/>
          <w:b w:val="0"/>
          <w:bCs w:val="0"/>
          <w:color w:val="333333"/>
        </w:rPr>
        <w:t xml:space="preserve">to try in the next step, unlike </w:t>
      </w:r>
      <w:r w:rsidR="003C2CC9">
        <w:rPr>
          <w:rStyle w:val="Strong"/>
          <w:b w:val="0"/>
          <w:bCs w:val="0"/>
          <w:color w:val="333333"/>
        </w:rPr>
        <w:t>grid and random searches that do not</w:t>
      </w:r>
      <w:r w:rsidR="00504690">
        <w:rPr>
          <w:rFonts w:eastAsiaTheme="minorEastAsia"/>
          <w:color w:val="000000"/>
        </w:rPr>
        <w:t xml:space="preserve">. </w:t>
      </w:r>
      <w:r w:rsidR="00AB2354">
        <w:rPr>
          <w:rFonts w:eastAsiaTheme="minorEastAsia"/>
          <w:color w:val="000000"/>
        </w:rPr>
        <w:t>A lis</w:t>
      </w:r>
      <w:r w:rsidR="00A272AA">
        <w:rPr>
          <w:rFonts w:eastAsiaTheme="minorEastAsia"/>
          <w:color w:val="000000"/>
        </w:rPr>
        <w:t>t</w:t>
      </w:r>
      <w:r w:rsidR="00AB2354">
        <w:rPr>
          <w:rFonts w:eastAsiaTheme="minorEastAsia"/>
          <w:color w:val="000000"/>
        </w:rPr>
        <w:t xml:space="preserve"> of parameters with </w:t>
      </w:r>
      <w:r w:rsidR="00A272AA">
        <w:rPr>
          <w:rFonts w:eastAsiaTheme="minorEastAsia"/>
          <w:color w:val="000000"/>
        </w:rPr>
        <w:t xml:space="preserve">the </w:t>
      </w:r>
      <w:r w:rsidR="00E138C1">
        <w:rPr>
          <w:rFonts w:eastAsiaTheme="minorEastAsia"/>
          <w:color w:val="000000"/>
        </w:rPr>
        <w:t>values to try</w:t>
      </w:r>
      <w:r w:rsidR="00A272AA">
        <w:rPr>
          <w:rFonts w:eastAsiaTheme="minorEastAsia"/>
          <w:color w:val="000000"/>
        </w:rPr>
        <w:t xml:space="preserve"> </w:t>
      </w:r>
      <w:r w:rsidR="00693913">
        <w:rPr>
          <w:rFonts w:eastAsiaTheme="minorEastAsia"/>
          <w:color w:val="000000"/>
        </w:rPr>
        <w:t xml:space="preserve">is </w:t>
      </w:r>
      <w:r w:rsidR="006B472D">
        <w:rPr>
          <w:rFonts w:eastAsiaTheme="minorEastAsia"/>
          <w:color w:val="000000"/>
        </w:rPr>
        <w:t>given to the objective function</w:t>
      </w:r>
      <w:r w:rsidR="003819FD">
        <w:rPr>
          <w:rFonts w:eastAsiaTheme="minorEastAsia"/>
          <w:color w:val="000000"/>
        </w:rPr>
        <w:t xml:space="preserve"> with the XGBoost </w:t>
      </w:r>
      <w:r w:rsidR="001931DF">
        <w:rPr>
          <w:rFonts w:eastAsiaTheme="minorEastAsia"/>
          <w:color w:val="000000"/>
        </w:rPr>
        <w:t xml:space="preserve">classifier </w:t>
      </w:r>
      <w:r w:rsidR="0064259F">
        <w:rPr>
          <w:rFonts w:eastAsiaTheme="minorEastAsia"/>
          <w:color w:val="000000"/>
        </w:rPr>
        <w:t xml:space="preserve">and </w:t>
      </w:r>
      <w:proofErr w:type="spellStart"/>
      <w:r w:rsidR="0064259F">
        <w:rPr>
          <w:rFonts w:eastAsiaTheme="minorEastAsia"/>
          <w:color w:val="000000"/>
        </w:rPr>
        <w:t>HyperOp</w:t>
      </w:r>
      <w:proofErr w:type="spellEnd"/>
      <w:r w:rsidR="0064259F">
        <w:rPr>
          <w:rFonts w:eastAsiaTheme="minorEastAsia"/>
          <w:color w:val="000000"/>
        </w:rPr>
        <w:t xml:space="preserve"> </w:t>
      </w:r>
      <w:r w:rsidR="004A1D96">
        <w:rPr>
          <w:rFonts w:eastAsiaTheme="minorEastAsia"/>
          <w:color w:val="000000"/>
        </w:rPr>
        <w:t>tries</w:t>
      </w:r>
      <w:r w:rsidR="0064259F">
        <w:rPr>
          <w:rFonts w:eastAsiaTheme="minorEastAsia"/>
          <w:color w:val="000000"/>
        </w:rPr>
        <w:t xml:space="preserve"> to find the best </w:t>
      </w:r>
      <w:r w:rsidR="004A1D96">
        <w:rPr>
          <w:rFonts w:eastAsiaTheme="minorEastAsia"/>
          <w:color w:val="000000"/>
        </w:rPr>
        <w:t>combination</w:t>
      </w:r>
      <w:r w:rsidR="000C31C4">
        <w:rPr>
          <w:rFonts w:eastAsiaTheme="minorEastAsia"/>
          <w:color w:val="000000"/>
        </w:rPr>
        <w:t xml:space="preserve"> that minimizes loss</w:t>
      </w:r>
      <w:r w:rsidR="00546577">
        <w:rPr>
          <w:rStyle w:val="Strong"/>
          <w:b w:val="0"/>
          <w:bCs w:val="0"/>
          <w:color w:val="333333"/>
        </w:rPr>
        <w:t xml:space="preserve"> (</w:t>
      </w:r>
      <w:proofErr w:type="spellStart"/>
      <w:r w:rsidR="00546577" w:rsidRPr="004C3E69">
        <w:rPr>
          <w:rFonts w:eastAsiaTheme="minorEastAsia"/>
          <w:color w:val="000000"/>
        </w:rPr>
        <w:t>Koehrsen</w:t>
      </w:r>
      <w:proofErr w:type="spellEnd"/>
      <w:r w:rsidR="00546577">
        <w:rPr>
          <w:rFonts w:eastAsiaTheme="minorEastAsia"/>
          <w:color w:val="000000"/>
        </w:rPr>
        <w:t>, 2018)</w:t>
      </w:r>
      <w:r w:rsidR="000C31C4">
        <w:rPr>
          <w:rFonts w:eastAsiaTheme="minorEastAsia"/>
          <w:color w:val="000000"/>
        </w:rPr>
        <w:t>.</w:t>
      </w:r>
      <w:r w:rsidR="0080181E">
        <w:rPr>
          <w:rFonts w:eastAsiaTheme="minorEastAsia"/>
          <w:color w:val="000000"/>
        </w:rPr>
        <w:t xml:space="preserve"> </w:t>
      </w:r>
    </w:p>
    <w:p w14:paraId="157603E6" w14:textId="1EEF4B36" w:rsidR="00875885" w:rsidRDefault="0072319C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Fonts w:eastAsiaTheme="minorEastAsia"/>
          <w:color w:val="000000"/>
        </w:rPr>
      </w:pPr>
      <w:r>
        <w:rPr>
          <w:rFonts w:eastAsiaTheme="minorEastAsia"/>
          <w:color w:val="000000"/>
        </w:rPr>
        <w:t xml:space="preserve">An important consideration in </w:t>
      </w:r>
      <w:r w:rsidR="004571E6">
        <w:rPr>
          <w:rFonts w:eastAsiaTheme="minorEastAsia"/>
          <w:color w:val="000000"/>
        </w:rPr>
        <w:t xml:space="preserve">modeling this data is the fact it is imbalanced, that is the </w:t>
      </w:r>
      <w:r w:rsidR="001439CD">
        <w:rPr>
          <w:rFonts w:eastAsiaTheme="minorEastAsia"/>
          <w:color w:val="000000"/>
        </w:rPr>
        <w:t xml:space="preserve">target for prediction is </w:t>
      </w:r>
      <w:r w:rsidR="00A45C08">
        <w:rPr>
          <w:rFonts w:eastAsiaTheme="minorEastAsia"/>
          <w:color w:val="000000"/>
        </w:rPr>
        <w:t xml:space="preserve">the minority by almost 20:1. Without taking any measures to </w:t>
      </w:r>
      <w:r w:rsidR="000E51FE">
        <w:rPr>
          <w:rFonts w:eastAsiaTheme="minorEastAsia"/>
          <w:color w:val="000000"/>
        </w:rPr>
        <w:t xml:space="preserve">account for the imbalance, the </w:t>
      </w:r>
      <w:r w:rsidR="00FD276F">
        <w:rPr>
          <w:rFonts w:eastAsiaTheme="minorEastAsia"/>
          <w:color w:val="000000"/>
        </w:rPr>
        <w:t xml:space="preserve">model is unlikely </w:t>
      </w:r>
      <w:r w:rsidR="00485E86">
        <w:rPr>
          <w:rFonts w:eastAsiaTheme="minorEastAsia"/>
          <w:color w:val="000000"/>
        </w:rPr>
        <w:t xml:space="preserve">to </w:t>
      </w:r>
      <w:r w:rsidR="002C388F">
        <w:rPr>
          <w:rFonts w:eastAsiaTheme="minorEastAsia"/>
          <w:color w:val="000000"/>
        </w:rPr>
        <w:t xml:space="preserve">do </w:t>
      </w:r>
      <w:r w:rsidR="001142BF">
        <w:rPr>
          <w:rFonts w:eastAsiaTheme="minorEastAsia"/>
          <w:color w:val="000000"/>
        </w:rPr>
        <w:t xml:space="preserve">a very good job at </w:t>
      </w:r>
      <w:r w:rsidR="00047DEA">
        <w:rPr>
          <w:rFonts w:eastAsiaTheme="minorEastAsia"/>
          <w:color w:val="000000"/>
        </w:rPr>
        <w:t xml:space="preserve">predicting </w:t>
      </w:r>
      <w:r w:rsidR="002C388F">
        <w:rPr>
          <w:rFonts w:eastAsiaTheme="minorEastAsia"/>
          <w:color w:val="000000"/>
        </w:rPr>
        <w:t xml:space="preserve">the minority class. </w:t>
      </w:r>
      <w:r w:rsidR="009F3A80">
        <w:rPr>
          <w:rFonts w:eastAsiaTheme="minorEastAsia"/>
          <w:color w:val="000000"/>
        </w:rPr>
        <w:t xml:space="preserve">Several strategies can improve performance. The first is </w:t>
      </w:r>
      <w:r w:rsidR="00BD1964">
        <w:rPr>
          <w:rFonts w:eastAsiaTheme="minorEastAsia"/>
          <w:color w:val="000000"/>
        </w:rPr>
        <w:t xml:space="preserve">stratifying </w:t>
      </w:r>
      <w:r w:rsidR="00821DE7">
        <w:rPr>
          <w:rFonts w:eastAsiaTheme="minorEastAsia"/>
          <w:color w:val="000000"/>
        </w:rPr>
        <w:t xml:space="preserve">the split into train and test and using </w:t>
      </w:r>
      <w:r w:rsidR="00357B73">
        <w:rPr>
          <w:rFonts w:eastAsiaTheme="minorEastAsia"/>
          <w:color w:val="000000"/>
        </w:rPr>
        <w:t xml:space="preserve">sklearn’s </w:t>
      </w:r>
      <w:proofErr w:type="spellStart"/>
      <w:r w:rsidR="00821DE7">
        <w:rPr>
          <w:rFonts w:eastAsiaTheme="minorEastAsia"/>
          <w:color w:val="000000"/>
        </w:rPr>
        <w:t>RepeatedStratifiedFold</w:t>
      </w:r>
      <w:proofErr w:type="spellEnd"/>
      <w:r w:rsidR="00821DE7">
        <w:rPr>
          <w:rFonts w:eastAsiaTheme="minorEastAsia"/>
          <w:color w:val="000000"/>
        </w:rPr>
        <w:t xml:space="preserve"> for cross-validation.</w:t>
      </w:r>
      <w:r w:rsidR="00357B73">
        <w:rPr>
          <w:rFonts w:eastAsiaTheme="minorEastAsia"/>
          <w:color w:val="000000"/>
        </w:rPr>
        <w:t xml:space="preserve"> This assures the</w:t>
      </w:r>
      <w:r w:rsidR="002D554F">
        <w:rPr>
          <w:rFonts w:eastAsiaTheme="minorEastAsia"/>
          <w:color w:val="000000"/>
        </w:rPr>
        <w:t xml:space="preserve"> </w:t>
      </w:r>
      <w:r w:rsidR="00066E4F">
        <w:rPr>
          <w:rFonts w:eastAsiaTheme="minorEastAsia"/>
          <w:color w:val="000000"/>
        </w:rPr>
        <w:t xml:space="preserve">distribution of the minority class stays consistent </w:t>
      </w:r>
      <w:r w:rsidR="008534A3">
        <w:rPr>
          <w:rFonts w:eastAsiaTheme="minorEastAsia"/>
          <w:color w:val="000000"/>
        </w:rPr>
        <w:t xml:space="preserve">with </w:t>
      </w:r>
      <w:r w:rsidR="002D554F">
        <w:rPr>
          <w:rFonts w:eastAsiaTheme="minorEastAsia"/>
          <w:color w:val="000000"/>
        </w:rPr>
        <w:t xml:space="preserve">each split or fold. The second is </w:t>
      </w:r>
      <w:r w:rsidR="007124CC">
        <w:rPr>
          <w:rFonts w:eastAsiaTheme="minorEastAsia"/>
          <w:color w:val="000000"/>
        </w:rPr>
        <w:t>choosing the appropriate evaluation metric.</w:t>
      </w:r>
      <w:r w:rsidR="009A4D59" w:rsidRPr="009A4D59">
        <w:rPr>
          <w:rFonts w:eastAsiaTheme="minorEastAsia"/>
          <w:color w:val="000000"/>
        </w:rPr>
        <w:t xml:space="preserve"> </w:t>
      </w:r>
      <w:r w:rsidR="00DC0E56">
        <w:rPr>
          <w:rFonts w:eastAsiaTheme="minorEastAsia"/>
          <w:color w:val="000000"/>
        </w:rPr>
        <w:t xml:space="preserve">The best </w:t>
      </w:r>
      <w:r w:rsidR="00FF226B">
        <w:rPr>
          <w:rFonts w:eastAsiaTheme="minorEastAsia"/>
          <w:color w:val="000000"/>
        </w:rPr>
        <w:t>choice</w:t>
      </w:r>
      <w:r w:rsidR="00DC0E56">
        <w:rPr>
          <w:rFonts w:eastAsiaTheme="minorEastAsia"/>
          <w:color w:val="000000"/>
        </w:rPr>
        <w:t xml:space="preserve"> depends on wh</w:t>
      </w:r>
      <w:r w:rsidR="009427EA">
        <w:rPr>
          <w:rFonts w:eastAsiaTheme="minorEastAsia"/>
          <w:color w:val="000000"/>
        </w:rPr>
        <w:t xml:space="preserve">at is most important, </w:t>
      </w:r>
      <w:r w:rsidR="00D07E33">
        <w:rPr>
          <w:rFonts w:eastAsiaTheme="minorEastAsia"/>
          <w:color w:val="000000"/>
        </w:rPr>
        <w:t>in this case identifying</w:t>
      </w:r>
      <w:r w:rsidR="002571DF">
        <w:rPr>
          <w:rFonts w:eastAsiaTheme="minorEastAsia"/>
          <w:color w:val="000000"/>
        </w:rPr>
        <w:t xml:space="preserve"> </w:t>
      </w:r>
      <w:proofErr w:type="gramStart"/>
      <w:r w:rsidR="002571DF">
        <w:rPr>
          <w:rFonts w:eastAsiaTheme="minorEastAsia"/>
          <w:color w:val="000000"/>
        </w:rPr>
        <w:t>all</w:t>
      </w:r>
      <w:r w:rsidR="007E542C">
        <w:rPr>
          <w:rFonts w:eastAsiaTheme="minorEastAsia"/>
          <w:color w:val="000000"/>
        </w:rPr>
        <w:t xml:space="preserve"> </w:t>
      </w:r>
      <w:r w:rsidR="002571DF">
        <w:rPr>
          <w:rFonts w:eastAsiaTheme="minorEastAsia"/>
          <w:color w:val="000000"/>
        </w:rPr>
        <w:t>of</w:t>
      </w:r>
      <w:proofErr w:type="gramEnd"/>
      <w:r w:rsidR="007E542C">
        <w:rPr>
          <w:rFonts w:eastAsiaTheme="minorEastAsia"/>
          <w:color w:val="000000"/>
        </w:rPr>
        <w:t xml:space="preserve"> </w:t>
      </w:r>
      <w:r w:rsidR="00D07E33">
        <w:rPr>
          <w:rFonts w:eastAsiaTheme="minorEastAsia"/>
          <w:color w:val="000000"/>
        </w:rPr>
        <w:t xml:space="preserve">the </w:t>
      </w:r>
      <w:r w:rsidR="002571DF">
        <w:rPr>
          <w:rFonts w:eastAsiaTheme="minorEastAsia"/>
          <w:color w:val="000000"/>
        </w:rPr>
        <w:t>true positives</w:t>
      </w:r>
      <w:r w:rsidR="007E542C">
        <w:rPr>
          <w:rFonts w:eastAsiaTheme="minorEastAsia"/>
          <w:color w:val="000000"/>
        </w:rPr>
        <w:t xml:space="preserve"> is the priority. The </w:t>
      </w:r>
      <w:r w:rsidR="002813A3">
        <w:rPr>
          <w:rFonts w:eastAsiaTheme="minorEastAsia"/>
          <w:color w:val="000000"/>
        </w:rPr>
        <w:t xml:space="preserve">area under the precision-recall curve </w:t>
      </w:r>
      <w:r w:rsidR="00E00579">
        <w:rPr>
          <w:rFonts w:eastAsiaTheme="minorEastAsia"/>
          <w:color w:val="000000"/>
        </w:rPr>
        <w:t xml:space="preserve">(AUC-PR), </w:t>
      </w:r>
      <w:r w:rsidR="009A1B99">
        <w:rPr>
          <w:rFonts w:eastAsiaTheme="minorEastAsia"/>
          <w:color w:val="000000"/>
        </w:rPr>
        <w:t xml:space="preserve">which focuses on the </w:t>
      </w:r>
      <w:r w:rsidR="006A4315">
        <w:rPr>
          <w:rFonts w:eastAsiaTheme="minorEastAsia"/>
          <w:color w:val="000000"/>
        </w:rPr>
        <w:t>true positives</w:t>
      </w:r>
      <w:r w:rsidR="00E00579">
        <w:rPr>
          <w:rFonts w:eastAsiaTheme="minorEastAsia"/>
          <w:color w:val="000000"/>
        </w:rPr>
        <w:t>,</w:t>
      </w:r>
      <w:r w:rsidR="009A1B99">
        <w:rPr>
          <w:rFonts w:eastAsiaTheme="minorEastAsia"/>
          <w:color w:val="000000"/>
        </w:rPr>
        <w:t xml:space="preserve"> </w:t>
      </w:r>
      <w:r w:rsidR="002813A3">
        <w:rPr>
          <w:rFonts w:eastAsiaTheme="minorEastAsia"/>
          <w:color w:val="000000"/>
        </w:rPr>
        <w:t>is the best metric</w:t>
      </w:r>
      <w:r w:rsidR="000F5CFE">
        <w:rPr>
          <w:rFonts w:eastAsiaTheme="minorEastAsia"/>
          <w:color w:val="000000"/>
        </w:rPr>
        <w:t xml:space="preserve"> as </w:t>
      </w:r>
      <w:r w:rsidR="00B258FC">
        <w:rPr>
          <w:rFonts w:eastAsiaTheme="minorEastAsia"/>
          <w:color w:val="000000"/>
        </w:rPr>
        <w:t>opposed</w:t>
      </w:r>
      <w:r w:rsidR="000F5CFE">
        <w:rPr>
          <w:rFonts w:eastAsiaTheme="minorEastAsia"/>
          <w:color w:val="000000"/>
        </w:rPr>
        <w:t xml:space="preserve"> to the</w:t>
      </w:r>
      <w:r w:rsidR="00C23EE7">
        <w:rPr>
          <w:rFonts w:eastAsiaTheme="minorEastAsia"/>
          <w:color w:val="000000"/>
        </w:rPr>
        <w:t xml:space="preserve"> area under the </w:t>
      </w:r>
      <w:r w:rsidR="00EE155F">
        <w:rPr>
          <w:rFonts w:eastAsiaTheme="minorEastAsia"/>
          <w:color w:val="000000"/>
        </w:rPr>
        <w:t>receiver operating characteristic curve (ROC-AUC</w:t>
      </w:r>
      <w:r w:rsidR="00C8264F">
        <w:rPr>
          <w:rFonts w:eastAsiaTheme="minorEastAsia"/>
          <w:color w:val="000000"/>
        </w:rPr>
        <w:t>)</w:t>
      </w:r>
      <w:r w:rsidR="00E00579">
        <w:rPr>
          <w:rFonts w:eastAsiaTheme="minorEastAsia"/>
          <w:color w:val="000000"/>
        </w:rPr>
        <w:t>,</w:t>
      </w:r>
      <w:r w:rsidR="00C8264F">
        <w:rPr>
          <w:rFonts w:eastAsiaTheme="minorEastAsia"/>
          <w:color w:val="000000"/>
        </w:rPr>
        <w:t xml:space="preserve"> </w:t>
      </w:r>
      <w:r w:rsidR="00A66A13">
        <w:rPr>
          <w:rFonts w:eastAsiaTheme="minorEastAsia"/>
          <w:color w:val="000000"/>
        </w:rPr>
        <w:t>which treats both classes equally</w:t>
      </w:r>
      <w:r w:rsidR="002813A3">
        <w:rPr>
          <w:rFonts w:eastAsiaTheme="minorEastAsia"/>
          <w:color w:val="000000"/>
        </w:rPr>
        <w:t>.</w:t>
      </w:r>
      <w:r w:rsidR="001825D3">
        <w:rPr>
          <w:rFonts w:eastAsiaTheme="minorEastAsia"/>
          <w:color w:val="000000"/>
        </w:rPr>
        <w:t xml:space="preserve"> </w:t>
      </w:r>
      <w:r w:rsidR="006742A0">
        <w:rPr>
          <w:rFonts w:eastAsiaTheme="minorEastAsia"/>
          <w:color w:val="000000"/>
        </w:rPr>
        <w:t xml:space="preserve">The third is </w:t>
      </w:r>
      <w:r w:rsidR="00D800DA">
        <w:rPr>
          <w:rFonts w:eastAsiaTheme="minorEastAsia"/>
          <w:color w:val="000000"/>
        </w:rPr>
        <w:t xml:space="preserve">using </w:t>
      </w:r>
      <w:proofErr w:type="spellStart"/>
      <w:r w:rsidR="00D24594">
        <w:rPr>
          <w:rFonts w:eastAsiaTheme="minorEastAsia"/>
          <w:color w:val="000000"/>
        </w:rPr>
        <w:t>XGBoost’s</w:t>
      </w:r>
      <w:proofErr w:type="spellEnd"/>
      <w:r w:rsidR="00D800DA">
        <w:rPr>
          <w:rFonts w:eastAsiaTheme="minorEastAsia"/>
          <w:color w:val="000000"/>
        </w:rPr>
        <w:t xml:space="preserve"> </w:t>
      </w:r>
      <w:proofErr w:type="spellStart"/>
      <w:r w:rsidR="00D800DA">
        <w:rPr>
          <w:rFonts w:eastAsiaTheme="minorEastAsia"/>
          <w:color w:val="000000"/>
        </w:rPr>
        <w:t>scale_pos_weight</w:t>
      </w:r>
      <w:proofErr w:type="spellEnd"/>
      <w:r w:rsidR="00D800DA">
        <w:rPr>
          <w:rFonts w:eastAsiaTheme="minorEastAsia"/>
          <w:color w:val="000000"/>
        </w:rPr>
        <w:t xml:space="preserve"> param</w:t>
      </w:r>
      <w:r w:rsidR="00D800DA" w:rsidRPr="00F321BE">
        <w:rPr>
          <w:rFonts w:eastAsiaTheme="minorEastAsia"/>
          <w:color w:val="000000"/>
        </w:rPr>
        <w:t xml:space="preserve">eter </w:t>
      </w:r>
      <w:r w:rsidR="00CB40D1" w:rsidRPr="00F321BE">
        <w:rPr>
          <w:rFonts w:eastAsiaTheme="minorEastAsia"/>
          <w:color w:val="000000"/>
        </w:rPr>
        <w:t>to balance</w:t>
      </w:r>
      <w:r w:rsidR="00D24594" w:rsidRPr="00F321BE">
        <w:rPr>
          <w:rFonts w:eastAsiaTheme="minorEastAsia"/>
          <w:color w:val="000000"/>
        </w:rPr>
        <w:t xml:space="preserve"> </w:t>
      </w:r>
      <w:r w:rsidR="00F321BE">
        <w:rPr>
          <w:rFonts w:eastAsiaTheme="minorEastAsia"/>
          <w:color w:val="000000"/>
        </w:rPr>
        <w:t>the weigh</w:t>
      </w:r>
      <w:r w:rsidR="00F321BE" w:rsidRPr="00FA5573">
        <w:rPr>
          <w:rFonts w:eastAsiaTheme="minorEastAsia"/>
          <w:color w:val="000000"/>
        </w:rPr>
        <w:t>ts</w:t>
      </w:r>
      <w:r w:rsidR="00FA5573">
        <w:rPr>
          <w:rFonts w:eastAsiaTheme="minorEastAsia"/>
          <w:color w:val="000000"/>
        </w:rPr>
        <w:t xml:space="preserve"> </w:t>
      </w:r>
      <w:r w:rsidR="00ED78E4" w:rsidRPr="00FA5573">
        <w:rPr>
          <w:rFonts w:eastAsiaTheme="minorEastAsia"/>
          <w:color w:val="000000"/>
        </w:rPr>
        <w:t>(</w:t>
      </w:r>
      <w:r w:rsidR="00ED78E4">
        <w:rPr>
          <w:rFonts w:eastAsiaTheme="minorEastAsia"/>
          <w:color w:val="000000"/>
        </w:rPr>
        <w:t>M</w:t>
      </w:r>
      <w:r w:rsidR="00ED78E4" w:rsidRPr="00926DD7">
        <w:rPr>
          <w:rFonts w:eastAsiaTheme="minorEastAsia"/>
          <w:color w:val="000000"/>
        </w:rPr>
        <w:t>umtaz</w:t>
      </w:r>
      <w:r w:rsidR="00ED78E4">
        <w:rPr>
          <w:rFonts w:eastAsiaTheme="minorEastAsia"/>
          <w:color w:val="000000"/>
        </w:rPr>
        <w:t>, 2020)</w:t>
      </w:r>
      <w:r w:rsidR="00D46FDD">
        <w:rPr>
          <w:rFonts w:eastAsiaTheme="minorEastAsia"/>
          <w:color w:val="000000"/>
        </w:rPr>
        <w:t>.</w:t>
      </w:r>
    </w:p>
    <w:p w14:paraId="10F75F6C" w14:textId="76817064" w:rsidR="00AA66F0" w:rsidRDefault="00AA66F0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Fonts w:eastAsiaTheme="minorEastAsia"/>
          <w:b/>
          <w:bCs/>
          <w:color w:val="000000"/>
        </w:rPr>
      </w:pPr>
      <w:r>
        <w:rPr>
          <w:rFonts w:eastAsiaTheme="minorEastAsia"/>
          <w:b/>
          <w:bCs/>
          <w:color w:val="000000"/>
        </w:rPr>
        <w:t>Train Test Split</w:t>
      </w:r>
    </w:p>
    <w:p w14:paraId="5EC198F9" w14:textId="0E5E3B8F" w:rsidR="006A2873" w:rsidRPr="006A2873" w:rsidRDefault="00960CB2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Fonts w:eastAsiaTheme="minorEastAsia"/>
          <w:color w:val="000000"/>
        </w:rPr>
      </w:pPr>
      <w:r>
        <w:rPr>
          <w:rFonts w:eastAsiaTheme="minorEastAsia"/>
          <w:color w:val="000000"/>
        </w:rPr>
        <w:t xml:space="preserve">The data </w:t>
      </w:r>
      <w:r w:rsidR="007B6DBB">
        <w:rPr>
          <w:rFonts w:eastAsiaTheme="minorEastAsia"/>
          <w:color w:val="000000"/>
        </w:rPr>
        <w:t xml:space="preserve">was divided into a train and test set, </w:t>
      </w:r>
      <w:r w:rsidR="006A2873">
        <w:rPr>
          <w:rFonts w:eastAsiaTheme="minorEastAsia"/>
          <w:color w:val="000000"/>
        </w:rPr>
        <w:t xml:space="preserve">80/20 split with </w:t>
      </w:r>
      <w:r w:rsidR="006C11B6">
        <w:rPr>
          <w:rFonts w:eastAsiaTheme="minorEastAsia"/>
          <w:color w:val="000000"/>
        </w:rPr>
        <w:t>stratify</w:t>
      </w:r>
      <w:r w:rsidR="007B6DBB">
        <w:rPr>
          <w:rFonts w:eastAsiaTheme="minorEastAsia"/>
          <w:color w:val="000000"/>
        </w:rPr>
        <w:t>.</w:t>
      </w:r>
    </w:p>
    <w:p w14:paraId="08B0EBBD" w14:textId="77777777" w:rsidR="00FB4548" w:rsidRDefault="006A5D82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Fonts w:eastAsiaTheme="minorEastAsia"/>
          <w:b/>
          <w:bCs/>
          <w:color w:val="000000"/>
        </w:rPr>
      </w:pPr>
      <w:r>
        <w:rPr>
          <w:noProof/>
        </w:rPr>
        <w:drawing>
          <wp:inline distT="0" distB="0" distL="0" distR="0" wp14:anchorId="6CFC5EA0" wp14:editId="17CE0424">
            <wp:extent cx="6319605" cy="258793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41"/>
                    <a:srcRect l="22277" t="48864" r="31532" b="47477"/>
                    <a:stretch/>
                  </pic:blipFill>
                  <pic:spPr bwMode="auto">
                    <a:xfrm>
                      <a:off x="0" y="0"/>
                      <a:ext cx="6808996" cy="27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4ABBE" w14:textId="77777777" w:rsidR="00B96F94" w:rsidRDefault="00B96F94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Fonts w:eastAsiaTheme="minorEastAsia"/>
          <w:b/>
          <w:bCs/>
          <w:color w:val="000000"/>
        </w:rPr>
      </w:pPr>
    </w:p>
    <w:p w14:paraId="5B3E7B76" w14:textId="77777777" w:rsidR="00B96F94" w:rsidRDefault="00B96F94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Fonts w:eastAsiaTheme="minorEastAsia"/>
          <w:b/>
          <w:bCs/>
          <w:color w:val="000000"/>
        </w:rPr>
      </w:pPr>
    </w:p>
    <w:p w14:paraId="396F9D07" w14:textId="078D8546" w:rsidR="005E6D93" w:rsidRDefault="00550E0A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Fonts w:eastAsiaTheme="minorEastAsia"/>
          <w:b/>
          <w:bCs/>
          <w:color w:val="000000"/>
        </w:rPr>
      </w:pPr>
      <w:r>
        <w:rPr>
          <w:rFonts w:eastAsiaTheme="minorEastAsia"/>
          <w:b/>
          <w:bCs/>
          <w:color w:val="000000"/>
        </w:rPr>
        <w:lastRenderedPageBreak/>
        <w:t>Hyperparameter</w:t>
      </w:r>
      <w:r w:rsidRPr="00550E0A">
        <w:rPr>
          <w:rFonts w:eastAsiaTheme="minorEastAsia"/>
          <w:b/>
          <w:bCs/>
          <w:color w:val="000000"/>
        </w:rPr>
        <w:t xml:space="preserve"> Optimization</w:t>
      </w:r>
    </w:p>
    <w:p w14:paraId="1DE9418A" w14:textId="0B4097E1" w:rsidR="005E6D93" w:rsidRPr="00683381" w:rsidRDefault="00683381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Fonts w:eastAsiaTheme="minorEastAsia"/>
          <w:color w:val="000000"/>
        </w:rPr>
      </w:pPr>
      <w:r w:rsidRPr="00683381">
        <w:rPr>
          <w:rFonts w:eastAsiaTheme="minorEastAsia"/>
          <w:color w:val="000000"/>
        </w:rPr>
        <w:t>A list of hyp</w:t>
      </w:r>
      <w:r>
        <w:rPr>
          <w:rFonts w:eastAsiaTheme="minorEastAsia"/>
          <w:color w:val="000000"/>
        </w:rPr>
        <w:t xml:space="preserve">erparameters and </w:t>
      </w:r>
      <w:r w:rsidR="00FF5B6B">
        <w:rPr>
          <w:rFonts w:eastAsiaTheme="minorEastAsia"/>
          <w:color w:val="000000"/>
        </w:rPr>
        <w:t xml:space="preserve">values to iterate </w:t>
      </w:r>
      <w:r w:rsidR="00AB5A51">
        <w:rPr>
          <w:rFonts w:eastAsiaTheme="minorEastAsia"/>
          <w:color w:val="000000"/>
        </w:rPr>
        <w:t>through</w:t>
      </w:r>
      <w:r w:rsidR="00A97208">
        <w:rPr>
          <w:rFonts w:eastAsiaTheme="minorEastAsia"/>
          <w:color w:val="000000"/>
        </w:rPr>
        <w:t xml:space="preserve"> were saved to space</w:t>
      </w:r>
      <w:r w:rsidR="00601AF3">
        <w:rPr>
          <w:rFonts w:eastAsiaTheme="minorEastAsia"/>
          <w:color w:val="000000"/>
        </w:rPr>
        <w:t xml:space="preserve">, </w:t>
      </w:r>
      <w:r w:rsidR="002A1A0A">
        <w:rPr>
          <w:rFonts w:eastAsiaTheme="minorEastAsia"/>
          <w:color w:val="000000"/>
        </w:rPr>
        <w:t xml:space="preserve">the </w:t>
      </w:r>
      <w:r w:rsidR="00A97208">
        <w:rPr>
          <w:rFonts w:eastAsiaTheme="minorEastAsia"/>
          <w:color w:val="000000"/>
        </w:rPr>
        <w:t>k-f</w:t>
      </w:r>
      <w:r w:rsidR="002C71EB">
        <w:rPr>
          <w:rFonts w:eastAsiaTheme="minorEastAsia"/>
          <w:color w:val="000000"/>
        </w:rPr>
        <w:t>ol</w:t>
      </w:r>
      <w:r w:rsidR="00A97208">
        <w:rPr>
          <w:rFonts w:eastAsiaTheme="minorEastAsia"/>
          <w:color w:val="000000"/>
        </w:rPr>
        <w:t xml:space="preserve">d was set at </w:t>
      </w:r>
      <w:proofErr w:type="spellStart"/>
      <w:r w:rsidR="002C71EB">
        <w:rPr>
          <w:rFonts w:eastAsiaTheme="minorEastAsia"/>
          <w:color w:val="000000"/>
        </w:rPr>
        <w:t>RepeatedStratifiedF</w:t>
      </w:r>
      <w:r w:rsidR="00875EE7">
        <w:rPr>
          <w:rFonts w:eastAsiaTheme="minorEastAsia"/>
          <w:color w:val="000000"/>
        </w:rPr>
        <w:t>old</w:t>
      </w:r>
      <w:proofErr w:type="spellEnd"/>
      <w:r w:rsidR="00875EE7">
        <w:rPr>
          <w:rFonts w:eastAsiaTheme="minorEastAsia"/>
          <w:color w:val="000000"/>
        </w:rPr>
        <w:t xml:space="preserve"> with 10 splits and 3 repeats</w:t>
      </w:r>
      <w:r w:rsidR="00AF0FB7">
        <w:rPr>
          <w:rFonts w:eastAsiaTheme="minorEastAsia"/>
          <w:color w:val="000000"/>
        </w:rPr>
        <w:t xml:space="preserve">, </w:t>
      </w:r>
      <w:r w:rsidR="00601AF3">
        <w:rPr>
          <w:rFonts w:eastAsiaTheme="minorEastAsia"/>
          <w:color w:val="000000"/>
        </w:rPr>
        <w:t xml:space="preserve">and </w:t>
      </w:r>
      <w:r w:rsidR="00AF0FB7">
        <w:rPr>
          <w:rFonts w:eastAsiaTheme="minorEastAsia"/>
          <w:color w:val="000000"/>
        </w:rPr>
        <w:t xml:space="preserve">cross-validation scoring </w:t>
      </w:r>
      <w:r w:rsidR="00601AF3">
        <w:rPr>
          <w:rFonts w:eastAsiaTheme="minorEastAsia"/>
          <w:color w:val="000000"/>
        </w:rPr>
        <w:t xml:space="preserve">was </w:t>
      </w:r>
      <w:r w:rsidR="00AF0FB7">
        <w:rPr>
          <w:rFonts w:eastAsiaTheme="minorEastAsia"/>
          <w:color w:val="000000"/>
        </w:rPr>
        <w:t>set to average precision (AUC_PR).</w:t>
      </w:r>
      <w:r w:rsidR="00601AF3">
        <w:rPr>
          <w:rFonts w:eastAsiaTheme="minorEastAsia"/>
          <w:color w:val="000000"/>
        </w:rPr>
        <w:t xml:space="preserve"> The </w:t>
      </w:r>
      <w:proofErr w:type="spellStart"/>
      <w:r w:rsidR="00601AF3">
        <w:rPr>
          <w:rFonts w:eastAsiaTheme="minorEastAsia"/>
          <w:color w:val="000000"/>
        </w:rPr>
        <w:t>HyperOpt</w:t>
      </w:r>
      <w:proofErr w:type="spellEnd"/>
      <w:r w:rsidR="00601AF3">
        <w:rPr>
          <w:rFonts w:eastAsiaTheme="minorEastAsia"/>
          <w:color w:val="000000"/>
        </w:rPr>
        <w:t xml:space="preserve"> function </w:t>
      </w:r>
      <w:proofErr w:type="spellStart"/>
      <w:r w:rsidR="00601AF3">
        <w:rPr>
          <w:rFonts w:eastAsiaTheme="minorEastAsia"/>
          <w:color w:val="000000"/>
        </w:rPr>
        <w:t>f</w:t>
      </w:r>
      <w:r w:rsidR="00B47535">
        <w:rPr>
          <w:rFonts w:eastAsiaTheme="minorEastAsia"/>
          <w:color w:val="000000"/>
        </w:rPr>
        <w:t>min</w:t>
      </w:r>
      <w:proofErr w:type="spellEnd"/>
      <w:r w:rsidR="00B47535">
        <w:rPr>
          <w:rFonts w:eastAsiaTheme="minorEastAsia"/>
          <w:color w:val="000000"/>
        </w:rPr>
        <w:t xml:space="preserve"> </w:t>
      </w:r>
      <w:r w:rsidR="00C93586">
        <w:rPr>
          <w:rFonts w:eastAsiaTheme="minorEastAsia"/>
          <w:color w:val="000000"/>
        </w:rPr>
        <w:t>iterated</w:t>
      </w:r>
      <w:r w:rsidR="00B47535">
        <w:rPr>
          <w:rFonts w:eastAsiaTheme="minorEastAsia"/>
          <w:color w:val="000000"/>
        </w:rPr>
        <w:t xml:space="preserve"> over the </w:t>
      </w:r>
      <w:r w:rsidR="00C93586">
        <w:rPr>
          <w:rFonts w:eastAsiaTheme="minorEastAsia"/>
          <w:color w:val="000000"/>
        </w:rPr>
        <w:t>parameters</w:t>
      </w:r>
      <w:r w:rsidR="00B47535">
        <w:rPr>
          <w:rFonts w:eastAsiaTheme="minorEastAsia"/>
          <w:color w:val="000000"/>
        </w:rPr>
        <w:t xml:space="preserve"> to fi</w:t>
      </w:r>
      <w:r w:rsidR="00C93586">
        <w:rPr>
          <w:rFonts w:eastAsiaTheme="minorEastAsia"/>
          <w:color w:val="000000"/>
        </w:rPr>
        <w:t xml:space="preserve">nd the best </w:t>
      </w:r>
      <w:r w:rsidR="006C2B02">
        <w:rPr>
          <w:rFonts w:eastAsiaTheme="minorEastAsia"/>
          <w:color w:val="000000"/>
        </w:rPr>
        <w:t xml:space="preserve">combination </w:t>
      </w:r>
      <w:r w:rsidR="00492840">
        <w:rPr>
          <w:rFonts w:eastAsiaTheme="minorEastAsia"/>
          <w:color w:val="000000"/>
        </w:rPr>
        <w:t>with the lowest loss.</w:t>
      </w:r>
    </w:p>
    <w:p w14:paraId="7D3F1938" w14:textId="09E7D529" w:rsidR="00D008AB" w:rsidRDefault="005E6D93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Fonts w:eastAsiaTheme="minorEastAsia"/>
          <w:b/>
          <w:bCs/>
          <w:color w:val="000000"/>
        </w:rPr>
        <w:t xml:space="preserve">  </w:t>
      </w:r>
      <w:r w:rsidR="009F10A8">
        <w:rPr>
          <w:noProof/>
        </w:rPr>
        <w:drawing>
          <wp:inline distT="0" distB="0" distL="0" distR="0" wp14:anchorId="3F0EA732" wp14:editId="1DDD5764">
            <wp:extent cx="5250329" cy="4408098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42"/>
                    <a:srcRect l="25837" t="22314" r="17980" b="12354"/>
                    <a:stretch/>
                  </pic:blipFill>
                  <pic:spPr bwMode="auto">
                    <a:xfrm>
                      <a:off x="0" y="0"/>
                      <a:ext cx="5301144" cy="4450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D66">
        <w:rPr>
          <w:rStyle w:val="Strong"/>
          <w:b w:val="0"/>
          <w:bCs w:val="0"/>
          <w:color w:val="333333"/>
        </w:rPr>
        <w:t xml:space="preserve"> </w:t>
      </w:r>
      <w:r w:rsidR="00A90479">
        <w:rPr>
          <w:rStyle w:val="Strong"/>
          <w:b w:val="0"/>
          <w:bCs w:val="0"/>
          <w:color w:val="333333"/>
        </w:rPr>
        <w:t xml:space="preserve"> </w:t>
      </w:r>
    </w:p>
    <w:p w14:paraId="6209825C" w14:textId="3470A63B" w:rsidR="00AD2C9E" w:rsidRDefault="00B91FD1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097290">
        <w:rPr>
          <w:rStyle w:val="Strong"/>
          <w:color w:val="333333"/>
        </w:rPr>
        <w:t>Train Model</w:t>
      </w:r>
    </w:p>
    <w:p w14:paraId="60A603C4" w14:textId="7E7A4BE2" w:rsidR="007B57DC" w:rsidRPr="007B57DC" w:rsidRDefault="007B57DC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rStyle w:val="Strong"/>
          <w:b w:val="0"/>
          <w:bCs w:val="0"/>
          <w:color w:val="333333"/>
        </w:rPr>
        <w:t xml:space="preserve">The </w:t>
      </w:r>
      <w:r w:rsidR="001A7385">
        <w:rPr>
          <w:rStyle w:val="Strong"/>
          <w:b w:val="0"/>
          <w:bCs w:val="0"/>
          <w:color w:val="333333"/>
        </w:rPr>
        <w:t xml:space="preserve">best </w:t>
      </w:r>
      <w:r w:rsidR="00131A33">
        <w:rPr>
          <w:rStyle w:val="Strong"/>
          <w:b w:val="0"/>
          <w:bCs w:val="0"/>
          <w:color w:val="333333"/>
        </w:rPr>
        <w:t>parameters</w:t>
      </w:r>
      <w:r w:rsidR="001A7385">
        <w:rPr>
          <w:rStyle w:val="Strong"/>
          <w:b w:val="0"/>
          <w:bCs w:val="0"/>
          <w:color w:val="333333"/>
        </w:rPr>
        <w:t xml:space="preserve"> </w:t>
      </w:r>
      <w:r w:rsidR="00551959">
        <w:rPr>
          <w:rStyle w:val="Strong"/>
          <w:b w:val="0"/>
          <w:bCs w:val="0"/>
          <w:color w:val="333333"/>
        </w:rPr>
        <w:t xml:space="preserve">were </w:t>
      </w:r>
      <w:r w:rsidR="001A7385">
        <w:rPr>
          <w:rStyle w:val="Strong"/>
          <w:b w:val="0"/>
          <w:bCs w:val="0"/>
          <w:color w:val="333333"/>
        </w:rPr>
        <w:t>entered into the classifier</w:t>
      </w:r>
      <w:r w:rsidR="00131A33">
        <w:rPr>
          <w:rStyle w:val="Strong"/>
          <w:b w:val="0"/>
          <w:bCs w:val="0"/>
          <w:color w:val="333333"/>
        </w:rPr>
        <w:t xml:space="preserve">, trained </w:t>
      </w:r>
      <w:r w:rsidR="00551959">
        <w:rPr>
          <w:rStyle w:val="Strong"/>
          <w:b w:val="0"/>
          <w:bCs w:val="0"/>
          <w:color w:val="333333"/>
        </w:rPr>
        <w:t>with the training set,</w:t>
      </w:r>
      <w:r w:rsidR="001A7385">
        <w:rPr>
          <w:rStyle w:val="Strong"/>
          <w:b w:val="0"/>
          <w:bCs w:val="0"/>
          <w:color w:val="333333"/>
        </w:rPr>
        <w:t xml:space="preserve"> and </w:t>
      </w:r>
      <w:r w:rsidR="00551959">
        <w:rPr>
          <w:rStyle w:val="Strong"/>
          <w:b w:val="0"/>
          <w:bCs w:val="0"/>
          <w:color w:val="333333"/>
        </w:rPr>
        <w:t>predictions made with the</w:t>
      </w:r>
      <w:r w:rsidR="008F1E87">
        <w:rPr>
          <w:rStyle w:val="Strong"/>
          <w:b w:val="0"/>
          <w:bCs w:val="0"/>
          <w:color w:val="333333"/>
        </w:rPr>
        <w:t xml:space="preserve"> </w:t>
      </w:r>
      <w:r w:rsidR="00131A33">
        <w:rPr>
          <w:rStyle w:val="Strong"/>
          <w:b w:val="0"/>
          <w:bCs w:val="0"/>
          <w:color w:val="333333"/>
        </w:rPr>
        <w:t>test set.</w:t>
      </w:r>
    </w:p>
    <w:p w14:paraId="42422C5D" w14:textId="6E7427BA" w:rsidR="00B91FD1" w:rsidRDefault="00CC7B7A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 wp14:anchorId="792504A0" wp14:editId="78B6A306">
            <wp:extent cx="3165894" cy="2933292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43"/>
                    <a:srcRect l="28593" t="37792" r="37877" b="22747"/>
                    <a:stretch/>
                  </pic:blipFill>
                  <pic:spPr bwMode="auto">
                    <a:xfrm>
                      <a:off x="0" y="0"/>
                      <a:ext cx="3211857" cy="297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191D4" w14:textId="77777777" w:rsidR="00097290" w:rsidRDefault="00803A6F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color w:val="333333"/>
        </w:rPr>
      </w:pPr>
      <w:r w:rsidRPr="00327836">
        <w:rPr>
          <w:rStyle w:val="Strong"/>
          <w:color w:val="333333"/>
        </w:rPr>
        <w:t xml:space="preserve">Evaluate </w:t>
      </w:r>
      <w:r w:rsidR="003F7893" w:rsidRPr="00327836">
        <w:rPr>
          <w:rStyle w:val="Strong"/>
          <w:color w:val="333333"/>
        </w:rPr>
        <w:t>Model</w:t>
      </w:r>
    </w:p>
    <w:p w14:paraId="2EE284AF" w14:textId="4B0553ED" w:rsidR="003F7893" w:rsidRDefault="003F7893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rStyle w:val="Strong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63CC8A98" wp14:editId="35BACB71">
            <wp:extent cx="3071004" cy="4751702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44"/>
                    <a:srcRect l="28593" t="19041" r="31345" b="2764"/>
                    <a:stretch/>
                  </pic:blipFill>
                  <pic:spPr bwMode="auto">
                    <a:xfrm>
                      <a:off x="0" y="0"/>
                      <a:ext cx="3091525" cy="4783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28E1F" w14:textId="7BC42D5B" w:rsidR="003234AC" w:rsidRDefault="00A037F4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color w:val="333333"/>
        </w:rPr>
        <w:lastRenderedPageBreak/>
        <w:t xml:space="preserve">For classification </w:t>
      </w:r>
      <w:r w:rsidR="00AB12DA">
        <w:rPr>
          <w:color w:val="333333"/>
        </w:rPr>
        <w:t>models</w:t>
      </w:r>
      <w:r w:rsidR="00285581">
        <w:rPr>
          <w:color w:val="333333"/>
        </w:rPr>
        <w:t>,</w:t>
      </w:r>
      <w:r w:rsidR="00AB12DA">
        <w:rPr>
          <w:color w:val="333333"/>
        </w:rPr>
        <w:t xml:space="preserve"> </w:t>
      </w:r>
      <w:r w:rsidR="00285581">
        <w:rPr>
          <w:color w:val="333333"/>
        </w:rPr>
        <w:t xml:space="preserve">there are several different </w:t>
      </w:r>
      <w:r w:rsidR="00AB12DA">
        <w:rPr>
          <w:color w:val="333333"/>
        </w:rPr>
        <w:t xml:space="preserve">evaluation metrics </w:t>
      </w:r>
      <w:r w:rsidR="003F4CAB">
        <w:rPr>
          <w:color w:val="333333"/>
        </w:rPr>
        <w:t xml:space="preserve">based </w:t>
      </w:r>
      <w:r w:rsidR="005D6882">
        <w:rPr>
          <w:color w:val="333333"/>
        </w:rPr>
        <w:t xml:space="preserve">on </w:t>
      </w:r>
      <w:r w:rsidR="00533981">
        <w:rPr>
          <w:color w:val="333333"/>
        </w:rPr>
        <w:t>vari</w:t>
      </w:r>
      <w:r w:rsidR="00C45246">
        <w:rPr>
          <w:color w:val="333333"/>
        </w:rPr>
        <w:t xml:space="preserve">ous combinations of true and false negatives </w:t>
      </w:r>
      <w:r w:rsidR="00895708">
        <w:rPr>
          <w:color w:val="333333"/>
        </w:rPr>
        <w:t>(TN</w:t>
      </w:r>
      <w:r w:rsidR="00FB3916">
        <w:rPr>
          <w:color w:val="333333"/>
        </w:rPr>
        <w:t xml:space="preserve">, FN) </w:t>
      </w:r>
      <w:r w:rsidR="00C45246">
        <w:rPr>
          <w:color w:val="333333"/>
        </w:rPr>
        <w:t xml:space="preserve">and </w:t>
      </w:r>
      <w:r w:rsidR="00895708">
        <w:rPr>
          <w:color w:val="333333"/>
        </w:rPr>
        <w:t>true and false</w:t>
      </w:r>
      <w:r w:rsidR="00FB3916" w:rsidRPr="00FB3916">
        <w:rPr>
          <w:color w:val="333333"/>
        </w:rPr>
        <w:t xml:space="preserve"> </w:t>
      </w:r>
      <w:r w:rsidR="00FB3916">
        <w:rPr>
          <w:color w:val="333333"/>
        </w:rPr>
        <w:t>positives</w:t>
      </w:r>
      <w:r w:rsidR="00911989">
        <w:rPr>
          <w:color w:val="333333"/>
        </w:rPr>
        <w:t xml:space="preserve"> </w:t>
      </w:r>
      <w:r w:rsidR="00FB3916">
        <w:rPr>
          <w:color w:val="333333"/>
        </w:rPr>
        <w:t>(T</w:t>
      </w:r>
      <w:r w:rsidR="00F116DA">
        <w:rPr>
          <w:color w:val="333333"/>
        </w:rPr>
        <w:t>P, FP)</w:t>
      </w:r>
      <w:r w:rsidR="00C45246">
        <w:rPr>
          <w:color w:val="333333"/>
        </w:rPr>
        <w:t>.</w:t>
      </w:r>
      <w:r w:rsidR="00196B60">
        <w:rPr>
          <w:color w:val="333333"/>
        </w:rPr>
        <w:t xml:space="preserve">  Accuracy is </w:t>
      </w:r>
      <w:r w:rsidR="000301D0">
        <w:rPr>
          <w:color w:val="333333"/>
        </w:rPr>
        <w:t>most frequently used in classification tasks</w:t>
      </w:r>
      <w:r w:rsidR="000A1518">
        <w:rPr>
          <w:color w:val="333333"/>
        </w:rPr>
        <w:t xml:space="preserve">. </w:t>
      </w:r>
      <w:r w:rsidR="00626C30">
        <w:rPr>
          <w:color w:val="333333"/>
        </w:rPr>
        <w:t>It is the number of correct p</w:t>
      </w:r>
      <w:r w:rsidR="00004997">
        <w:rPr>
          <w:color w:val="333333"/>
        </w:rPr>
        <w:t>re</w:t>
      </w:r>
      <w:r w:rsidR="00626C30">
        <w:rPr>
          <w:color w:val="333333"/>
        </w:rPr>
        <w:t>di</w:t>
      </w:r>
      <w:r w:rsidR="00004997">
        <w:rPr>
          <w:color w:val="333333"/>
        </w:rPr>
        <w:t>c</w:t>
      </w:r>
      <w:r w:rsidR="00626C30">
        <w:rPr>
          <w:color w:val="333333"/>
        </w:rPr>
        <w:t xml:space="preserve">tions (true </w:t>
      </w:r>
      <w:r w:rsidR="00EF6A39">
        <w:rPr>
          <w:color w:val="333333"/>
        </w:rPr>
        <w:t xml:space="preserve">negatives and </w:t>
      </w:r>
      <w:r w:rsidR="00004997">
        <w:rPr>
          <w:color w:val="333333"/>
        </w:rPr>
        <w:t>positives</w:t>
      </w:r>
      <w:r w:rsidR="00626C30">
        <w:rPr>
          <w:color w:val="333333"/>
        </w:rPr>
        <w:t>)</w:t>
      </w:r>
      <w:r w:rsidR="00004997">
        <w:rPr>
          <w:color w:val="333333"/>
        </w:rPr>
        <w:t xml:space="preserve"> divided by the </w:t>
      </w:r>
      <w:r w:rsidR="000E0CA9">
        <w:rPr>
          <w:color w:val="333333"/>
        </w:rPr>
        <w:t>total number of predictions.  In imbalanced datasets</w:t>
      </w:r>
      <w:r w:rsidR="00687F7E">
        <w:rPr>
          <w:color w:val="333333"/>
        </w:rPr>
        <w:t>,</w:t>
      </w:r>
      <w:r w:rsidR="000E0CA9">
        <w:rPr>
          <w:color w:val="333333"/>
        </w:rPr>
        <w:t xml:space="preserve"> however, </w:t>
      </w:r>
      <w:r w:rsidR="00687F7E">
        <w:rPr>
          <w:color w:val="333333"/>
        </w:rPr>
        <w:t xml:space="preserve">it is not a good measure. </w:t>
      </w:r>
      <w:r w:rsidR="00A2621F">
        <w:rPr>
          <w:color w:val="333333"/>
        </w:rPr>
        <w:t xml:space="preserve">The </w:t>
      </w:r>
      <w:r w:rsidR="00BA5300">
        <w:rPr>
          <w:color w:val="333333"/>
        </w:rPr>
        <w:t xml:space="preserve">true negatives </w:t>
      </w:r>
      <w:r w:rsidR="00EF6A39">
        <w:rPr>
          <w:color w:val="333333"/>
        </w:rPr>
        <w:t xml:space="preserve">are </w:t>
      </w:r>
      <w:r w:rsidR="00795FD0">
        <w:rPr>
          <w:color w:val="333333"/>
        </w:rPr>
        <w:t>a much higher number compared to the small number of true positives</w:t>
      </w:r>
      <w:r w:rsidR="00850C28">
        <w:rPr>
          <w:color w:val="333333"/>
        </w:rPr>
        <w:t>.</w:t>
      </w:r>
      <w:r w:rsidR="00687F7E">
        <w:rPr>
          <w:color w:val="333333"/>
        </w:rPr>
        <w:t xml:space="preserve"> </w:t>
      </w:r>
      <w:r w:rsidR="00B77B98">
        <w:rPr>
          <w:color w:val="333333"/>
        </w:rPr>
        <w:t xml:space="preserve">Using </w:t>
      </w:r>
      <w:r w:rsidR="00216E5B">
        <w:rPr>
          <w:color w:val="333333"/>
        </w:rPr>
        <w:t xml:space="preserve">accuracy, a model that </w:t>
      </w:r>
      <w:r w:rsidR="00CB6F0E">
        <w:rPr>
          <w:color w:val="333333"/>
        </w:rPr>
        <w:t>classified the entire test set</w:t>
      </w:r>
      <w:r w:rsidR="00F77B26">
        <w:rPr>
          <w:color w:val="333333"/>
        </w:rPr>
        <w:t xml:space="preserve"> (14</w:t>
      </w:r>
      <w:r w:rsidR="00957760">
        <w:rPr>
          <w:color w:val="333333"/>
        </w:rPr>
        <w:t>,219)</w:t>
      </w:r>
      <w:r w:rsidR="00CB6F0E">
        <w:rPr>
          <w:color w:val="333333"/>
        </w:rPr>
        <w:t xml:space="preserve"> </w:t>
      </w:r>
      <w:r w:rsidR="00957760">
        <w:rPr>
          <w:color w:val="333333"/>
        </w:rPr>
        <w:t xml:space="preserve">as </w:t>
      </w:r>
      <w:r w:rsidR="00F77B26">
        <w:rPr>
          <w:color w:val="333333"/>
        </w:rPr>
        <w:t>negative</w:t>
      </w:r>
      <w:r w:rsidR="001F3786">
        <w:rPr>
          <w:color w:val="333333"/>
        </w:rPr>
        <w:t xml:space="preserve">, the number of </w:t>
      </w:r>
      <w:r w:rsidR="00C21B46">
        <w:rPr>
          <w:color w:val="333333"/>
        </w:rPr>
        <w:t>correct predictions would be 13,</w:t>
      </w:r>
      <w:r w:rsidR="00DC6930">
        <w:rPr>
          <w:color w:val="333333"/>
        </w:rPr>
        <w:t>528, which gives us an accuracy of 13,528</w:t>
      </w:r>
      <w:r w:rsidR="00475A3C">
        <w:rPr>
          <w:color w:val="333333"/>
        </w:rPr>
        <w:t xml:space="preserve">/14,219 = 95%. </w:t>
      </w:r>
      <w:r w:rsidR="00E61D58">
        <w:rPr>
          <w:color w:val="333333"/>
        </w:rPr>
        <w:t xml:space="preserve">The </w:t>
      </w:r>
      <w:r w:rsidR="00577D6F">
        <w:rPr>
          <w:color w:val="333333"/>
        </w:rPr>
        <w:t>ROC-AUC score is the most common metric used to compare models.</w:t>
      </w:r>
      <w:r w:rsidR="00C02BD5">
        <w:rPr>
          <w:color w:val="333333"/>
        </w:rPr>
        <w:t xml:space="preserve"> </w:t>
      </w:r>
      <w:r w:rsidR="00441390">
        <w:rPr>
          <w:color w:val="333333"/>
        </w:rPr>
        <w:t>It is computed us</w:t>
      </w:r>
      <w:r w:rsidR="00A113EE">
        <w:rPr>
          <w:color w:val="333333"/>
        </w:rPr>
        <w:t xml:space="preserve">ing the true positive rate </w:t>
      </w:r>
      <w:r w:rsidR="00D16232">
        <w:rPr>
          <w:color w:val="333333"/>
        </w:rPr>
        <w:t xml:space="preserve">and </w:t>
      </w:r>
      <w:r w:rsidR="00A113EE">
        <w:rPr>
          <w:color w:val="333333"/>
        </w:rPr>
        <w:t>the fa</w:t>
      </w:r>
      <w:r w:rsidR="009B2B42">
        <w:rPr>
          <w:color w:val="333333"/>
        </w:rPr>
        <w:t xml:space="preserve">lse positive rate. </w:t>
      </w:r>
      <w:r w:rsidR="00C05DB3">
        <w:rPr>
          <w:color w:val="333333"/>
        </w:rPr>
        <w:t xml:space="preserve">The baseline score </w:t>
      </w:r>
      <w:r w:rsidR="00B10E68">
        <w:rPr>
          <w:color w:val="333333"/>
        </w:rPr>
        <w:t xml:space="preserve">to compare a model against </w:t>
      </w:r>
      <w:r w:rsidR="00B33D4D">
        <w:rPr>
          <w:color w:val="333333"/>
        </w:rPr>
        <w:t xml:space="preserve">a baseline of </w:t>
      </w:r>
      <w:r w:rsidR="00B10E68">
        <w:rPr>
          <w:color w:val="333333"/>
        </w:rPr>
        <w:t>0.5</w:t>
      </w:r>
      <w:r w:rsidR="00B33D4D">
        <w:rPr>
          <w:color w:val="333333"/>
        </w:rPr>
        <w:t>,</w:t>
      </w:r>
      <w:r w:rsidR="00B13672">
        <w:rPr>
          <w:color w:val="333333"/>
        </w:rPr>
        <w:t xml:space="preserve"> the value that a </w:t>
      </w:r>
      <w:r w:rsidR="00230169">
        <w:rPr>
          <w:color w:val="333333"/>
        </w:rPr>
        <w:t>no-skills</w:t>
      </w:r>
      <w:r w:rsidR="00B13672">
        <w:rPr>
          <w:color w:val="333333"/>
        </w:rPr>
        <w:t xml:space="preserve"> classifier </w:t>
      </w:r>
      <w:r w:rsidR="00465600">
        <w:rPr>
          <w:color w:val="333333"/>
        </w:rPr>
        <w:t>would make</w:t>
      </w:r>
      <w:r w:rsidR="00C227B7">
        <w:rPr>
          <w:color w:val="333333"/>
        </w:rPr>
        <w:t xml:space="preserve"> (</w:t>
      </w:r>
      <w:r w:rsidR="009546EF">
        <w:rPr>
          <w:color w:val="333333"/>
        </w:rPr>
        <w:t>or a coin flip)</w:t>
      </w:r>
      <w:r w:rsidR="00783FFE">
        <w:rPr>
          <w:color w:val="333333"/>
        </w:rPr>
        <w:t>.</w:t>
      </w:r>
      <w:r w:rsidR="00BC4C27">
        <w:rPr>
          <w:color w:val="333333"/>
        </w:rPr>
        <w:t xml:space="preserve"> </w:t>
      </w:r>
      <w:r w:rsidR="004E0885">
        <w:rPr>
          <w:color w:val="333333"/>
        </w:rPr>
        <w:t xml:space="preserve">It is not very sensitive to the minority class in </w:t>
      </w:r>
      <w:r w:rsidR="00787809">
        <w:rPr>
          <w:color w:val="333333"/>
        </w:rPr>
        <w:t>an imbalanced data set</w:t>
      </w:r>
      <w:r w:rsidR="00B65429">
        <w:rPr>
          <w:color w:val="333333"/>
        </w:rPr>
        <w:t xml:space="preserve"> (</w:t>
      </w:r>
      <w:r w:rsidR="00B65429" w:rsidRPr="00AD7176">
        <w:rPr>
          <w:rFonts w:eastAsiaTheme="minorEastAsia"/>
          <w:color w:val="000000"/>
        </w:rPr>
        <w:t>Brownlee</w:t>
      </w:r>
      <w:r w:rsidR="00B65429">
        <w:rPr>
          <w:rFonts w:eastAsiaTheme="minorEastAsia"/>
          <w:color w:val="000000"/>
        </w:rPr>
        <w:t>, 2021)</w:t>
      </w:r>
      <w:r w:rsidR="0040246B">
        <w:rPr>
          <w:rFonts w:eastAsiaTheme="minorEastAsia"/>
          <w:color w:val="000000"/>
        </w:rPr>
        <w:t>.</w:t>
      </w:r>
      <w:r w:rsidR="00A45088">
        <w:rPr>
          <w:rFonts w:eastAsiaTheme="minorEastAsia"/>
          <w:color w:val="000000"/>
        </w:rPr>
        <w:t xml:space="preserve"> The </w:t>
      </w:r>
      <w:r w:rsidR="005372BF">
        <w:rPr>
          <w:rFonts w:eastAsiaTheme="minorEastAsia"/>
          <w:color w:val="000000"/>
        </w:rPr>
        <w:t>model</w:t>
      </w:r>
      <w:r w:rsidR="00A45088">
        <w:rPr>
          <w:rFonts w:eastAsiaTheme="minorEastAsia"/>
          <w:color w:val="000000"/>
        </w:rPr>
        <w:t xml:space="preserve"> </w:t>
      </w:r>
      <w:r w:rsidR="005372BF">
        <w:rPr>
          <w:rFonts w:eastAsiaTheme="minorEastAsia"/>
          <w:color w:val="000000"/>
        </w:rPr>
        <w:t>performed</w:t>
      </w:r>
      <w:r w:rsidR="00A45088">
        <w:rPr>
          <w:rFonts w:eastAsiaTheme="minorEastAsia"/>
          <w:color w:val="000000"/>
        </w:rPr>
        <w:t xml:space="preserve"> </w:t>
      </w:r>
      <w:r w:rsidR="005372BF">
        <w:rPr>
          <w:rFonts w:eastAsiaTheme="minorEastAsia"/>
          <w:color w:val="000000"/>
        </w:rPr>
        <w:t>better than the baseline at 0.83.</w:t>
      </w:r>
    </w:p>
    <w:p w14:paraId="7F8B53D1" w14:textId="17AA0FE4" w:rsidR="00D12C26" w:rsidRDefault="00D12C2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noProof/>
        </w:rPr>
        <w:drawing>
          <wp:inline distT="0" distB="0" distL="0" distR="0" wp14:anchorId="21B5EAE2" wp14:editId="0B730E91">
            <wp:extent cx="3985404" cy="2653001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45"/>
                    <a:srcRect l="27182" t="45364" r="27457" b="14578"/>
                    <a:stretch/>
                  </pic:blipFill>
                  <pic:spPr bwMode="auto">
                    <a:xfrm>
                      <a:off x="0" y="0"/>
                      <a:ext cx="3998060" cy="2661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06622" w14:textId="5441A704" w:rsidR="00610710" w:rsidRDefault="00610710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rFonts w:eastAsiaTheme="minorEastAsia"/>
          <w:color w:val="000000"/>
        </w:rPr>
      </w:pPr>
      <w:r>
        <w:rPr>
          <w:color w:val="333333"/>
        </w:rPr>
        <w:t xml:space="preserve">The </w:t>
      </w:r>
      <w:r w:rsidR="004005C0">
        <w:rPr>
          <w:rFonts w:eastAsiaTheme="minorEastAsia"/>
          <w:color w:val="000000"/>
        </w:rPr>
        <w:t xml:space="preserve">AUC-PR </w:t>
      </w:r>
      <w:r w:rsidR="00252AB5">
        <w:rPr>
          <w:rFonts w:eastAsiaTheme="minorEastAsia"/>
          <w:color w:val="000000"/>
        </w:rPr>
        <w:t xml:space="preserve">is the </w:t>
      </w:r>
      <w:r w:rsidR="00EE2531">
        <w:rPr>
          <w:rFonts w:eastAsiaTheme="minorEastAsia"/>
          <w:color w:val="000000"/>
        </w:rPr>
        <w:t xml:space="preserve">best choice to compare models when finding </w:t>
      </w:r>
      <w:proofErr w:type="gramStart"/>
      <w:r w:rsidR="00EE2531">
        <w:rPr>
          <w:rFonts w:eastAsiaTheme="minorEastAsia"/>
          <w:color w:val="000000"/>
        </w:rPr>
        <w:t>all of</w:t>
      </w:r>
      <w:proofErr w:type="gramEnd"/>
      <w:r w:rsidR="00EE2531">
        <w:rPr>
          <w:rFonts w:eastAsiaTheme="minorEastAsia"/>
          <w:color w:val="000000"/>
        </w:rPr>
        <w:t xml:space="preserve"> the</w:t>
      </w:r>
      <w:r w:rsidR="005804A6">
        <w:rPr>
          <w:rFonts w:eastAsiaTheme="minorEastAsia"/>
          <w:color w:val="000000"/>
        </w:rPr>
        <w:t xml:space="preserve"> </w:t>
      </w:r>
      <w:r w:rsidR="004A1AAF">
        <w:rPr>
          <w:rFonts w:eastAsiaTheme="minorEastAsia"/>
          <w:color w:val="000000"/>
        </w:rPr>
        <w:t xml:space="preserve">true positives are the objective.  </w:t>
      </w:r>
      <w:r w:rsidR="00B02760">
        <w:rPr>
          <w:rFonts w:eastAsiaTheme="minorEastAsia"/>
          <w:color w:val="000000"/>
        </w:rPr>
        <w:t xml:space="preserve">The </w:t>
      </w:r>
      <w:r w:rsidR="00692090">
        <w:rPr>
          <w:rFonts w:eastAsiaTheme="minorEastAsia"/>
          <w:color w:val="000000"/>
        </w:rPr>
        <w:t xml:space="preserve">curve is formed </w:t>
      </w:r>
      <w:r w:rsidR="00E92309">
        <w:rPr>
          <w:rFonts w:eastAsiaTheme="minorEastAsia"/>
          <w:color w:val="000000"/>
        </w:rPr>
        <w:t xml:space="preserve">by </w:t>
      </w:r>
      <w:r w:rsidR="00692090">
        <w:rPr>
          <w:rFonts w:eastAsiaTheme="minorEastAsia"/>
          <w:color w:val="000000"/>
        </w:rPr>
        <w:t>plotting recall</w:t>
      </w:r>
      <w:r w:rsidR="006F16E9">
        <w:rPr>
          <w:rFonts w:eastAsiaTheme="minorEastAsia"/>
          <w:color w:val="000000"/>
        </w:rPr>
        <w:t xml:space="preserve"> </w:t>
      </w:r>
      <w:r w:rsidR="00860057">
        <w:rPr>
          <w:rFonts w:eastAsiaTheme="minorEastAsia"/>
          <w:color w:val="000000"/>
        </w:rPr>
        <w:t>(true positives</w:t>
      </w:r>
      <w:r w:rsidR="00DB644F">
        <w:rPr>
          <w:rFonts w:eastAsiaTheme="minorEastAsia"/>
          <w:color w:val="000000"/>
        </w:rPr>
        <w:t xml:space="preserve"> </w:t>
      </w:r>
      <w:r w:rsidR="00860057">
        <w:rPr>
          <w:rFonts w:eastAsiaTheme="minorEastAsia"/>
          <w:color w:val="000000"/>
        </w:rPr>
        <w:t>/</w:t>
      </w:r>
      <w:r w:rsidR="00DB644F">
        <w:rPr>
          <w:rFonts w:eastAsiaTheme="minorEastAsia"/>
          <w:color w:val="000000"/>
        </w:rPr>
        <w:t xml:space="preserve"> (true positives + </w:t>
      </w:r>
      <w:r w:rsidR="006C6ADE">
        <w:rPr>
          <w:rFonts w:eastAsiaTheme="minorEastAsia"/>
          <w:color w:val="000000"/>
        </w:rPr>
        <w:t>fa</w:t>
      </w:r>
      <w:r w:rsidR="007E213A">
        <w:rPr>
          <w:rFonts w:eastAsiaTheme="minorEastAsia"/>
          <w:color w:val="000000"/>
        </w:rPr>
        <w:t>lse</w:t>
      </w:r>
      <w:r w:rsidR="00DB644F">
        <w:rPr>
          <w:rFonts w:eastAsiaTheme="minorEastAsia"/>
          <w:color w:val="000000"/>
        </w:rPr>
        <w:t xml:space="preserve"> negatives))</w:t>
      </w:r>
      <w:r w:rsidR="00692090">
        <w:rPr>
          <w:rFonts w:eastAsiaTheme="minorEastAsia"/>
          <w:color w:val="000000"/>
        </w:rPr>
        <w:t xml:space="preserve"> against precision </w:t>
      </w:r>
      <w:r w:rsidR="006C6ADE">
        <w:rPr>
          <w:rFonts w:eastAsiaTheme="minorEastAsia"/>
          <w:color w:val="000000"/>
        </w:rPr>
        <w:t xml:space="preserve">(true positives / (true positives + </w:t>
      </w:r>
      <w:r w:rsidR="007E213A">
        <w:rPr>
          <w:rFonts w:eastAsiaTheme="minorEastAsia"/>
          <w:color w:val="000000"/>
        </w:rPr>
        <w:t>false positives</w:t>
      </w:r>
      <w:r w:rsidR="006C6ADE">
        <w:rPr>
          <w:rFonts w:eastAsiaTheme="minorEastAsia"/>
          <w:color w:val="000000"/>
        </w:rPr>
        <w:t>))</w:t>
      </w:r>
      <w:r w:rsidR="007E213A">
        <w:rPr>
          <w:rFonts w:eastAsiaTheme="minorEastAsia"/>
          <w:color w:val="000000"/>
        </w:rPr>
        <w:t xml:space="preserve"> </w:t>
      </w:r>
      <w:r w:rsidR="00692090">
        <w:rPr>
          <w:rFonts w:eastAsiaTheme="minorEastAsia"/>
          <w:color w:val="000000"/>
        </w:rPr>
        <w:t xml:space="preserve">and is more </w:t>
      </w:r>
      <w:r w:rsidR="00692090">
        <w:rPr>
          <w:rFonts w:eastAsiaTheme="minorEastAsia"/>
          <w:color w:val="000000"/>
        </w:rPr>
        <w:lastRenderedPageBreak/>
        <w:t xml:space="preserve">sensitive to the </w:t>
      </w:r>
      <w:r w:rsidR="00E92309">
        <w:rPr>
          <w:rFonts w:eastAsiaTheme="minorEastAsia"/>
          <w:color w:val="000000"/>
        </w:rPr>
        <w:t>minority</w:t>
      </w:r>
      <w:r w:rsidR="00692090">
        <w:rPr>
          <w:rFonts w:eastAsiaTheme="minorEastAsia"/>
          <w:color w:val="000000"/>
        </w:rPr>
        <w:t xml:space="preserve"> </w:t>
      </w:r>
      <w:r w:rsidR="00E92309">
        <w:rPr>
          <w:rFonts w:eastAsiaTheme="minorEastAsia"/>
          <w:color w:val="000000"/>
        </w:rPr>
        <w:t xml:space="preserve">class.  As opposed to ROC-AUC, the baseline </w:t>
      </w:r>
      <w:r w:rsidR="00D61AF0">
        <w:rPr>
          <w:rFonts w:eastAsiaTheme="minorEastAsia"/>
          <w:color w:val="000000"/>
        </w:rPr>
        <w:t xml:space="preserve">is </w:t>
      </w:r>
      <w:r w:rsidR="00D311DC">
        <w:rPr>
          <w:rFonts w:eastAsiaTheme="minorEastAsia"/>
          <w:color w:val="000000"/>
        </w:rPr>
        <w:t xml:space="preserve">the </w:t>
      </w:r>
      <w:r w:rsidR="00D61AF0">
        <w:rPr>
          <w:rFonts w:eastAsiaTheme="minorEastAsia"/>
          <w:color w:val="000000"/>
        </w:rPr>
        <w:t xml:space="preserve">percentage </w:t>
      </w:r>
      <w:r w:rsidR="00D311DC">
        <w:rPr>
          <w:rFonts w:eastAsiaTheme="minorEastAsia"/>
          <w:color w:val="000000"/>
        </w:rPr>
        <w:t>of positive samples in the dataset</w:t>
      </w:r>
      <w:r w:rsidR="00371758">
        <w:rPr>
          <w:rFonts w:eastAsiaTheme="minorEastAsia"/>
          <w:color w:val="000000"/>
        </w:rPr>
        <w:t>, the chance of randomly choosing the right answer.</w:t>
      </w:r>
      <w:r w:rsidR="005372BF">
        <w:rPr>
          <w:rFonts w:eastAsiaTheme="minorEastAsia"/>
          <w:color w:val="000000"/>
        </w:rPr>
        <w:t xml:space="preserve"> </w:t>
      </w:r>
      <w:r w:rsidR="00B662F5">
        <w:rPr>
          <w:rFonts w:eastAsiaTheme="minorEastAsia"/>
          <w:color w:val="000000"/>
        </w:rPr>
        <w:t>(</w:t>
      </w:r>
      <w:proofErr w:type="spellStart"/>
      <w:r w:rsidR="00B662F5" w:rsidRPr="007041CB">
        <w:rPr>
          <w:rFonts w:eastAsiaTheme="minorEastAsia"/>
        </w:rPr>
        <w:t>Draelos</w:t>
      </w:r>
      <w:proofErr w:type="spellEnd"/>
      <w:r w:rsidR="00325B52">
        <w:rPr>
          <w:rFonts w:eastAsiaTheme="minorEastAsia"/>
        </w:rPr>
        <w:t>, 2019)</w:t>
      </w:r>
      <w:r w:rsidR="00D311DC">
        <w:rPr>
          <w:rFonts w:eastAsiaTheme="minorEastAsia"/>
          <w:color w:val="000000"/>
        </w:rPr>
        <w:t>.</w:t>
      </w:r>
      <w:r w:rsidR="00371758">
        <w:rPr>
          <w:rFonts w:eastAsiaTheme="minorEastAsia"/>
          <w:color w:val="000000"/>
        </w:rPr>
        <w:t xml:space="preserve"> The baseline </w:t>
      </w:r>
      <w:r w:rsidR="00C53512">
        <w:rPr>
          <w:rFonts w:eastAsiaTheme="minorEastAsia"/>
          <w:color w:val="000000"/>
        </w:rPr>
        <w:t>is 0.49 and the model performed better at 0.22.</w:t>
      </w:r>
    </w:p>
    <w:p w14:paraId="1C185A7C" w14:textId="20CE4E03" w:rsidR="00FB568C" w:rsidRDefault="00A46C25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noProof/>
        </w:rPr>
        <w:drawing>
          <wp:inline distT="0" distB="0" distL="0" distR="0" wp14:anchorId="25938542" wp14:editId="00ECB14A">
            <wp:extent cx="3717985" cy="371798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46"/>
                    <a:srcRect l="26922" t="20522" r="18269" b="7123"/>
                    <a:stretch/>
                  </pic:blipFill>
                  <pic:spPr bwMode="auto">
                    <a:xfrm>
                      <a:off x="0" y="0"/>
                      <a:ext cx="3718899" cy="371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AC693" w14:textId="3FB6F5DC" w:rsidR="00BF3BD6" w:rsidRDefault="009A31D8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color w:val="333333"/>
        </w:rPr>
        <w:t xml:space="preserve">With the </w:t>
      </w:r>
      <w:proofErr w:type="gramStart"/>
      <w:r w:rsidR="00BA10C8">
        <w:rPr>
          <w:color w:val="333333"/>
        </w:rPr>
        <w:t>ultimate goal</w:t>
      </w:r>
      <w:proofErr w:type="gramEnd"/>
      <w:r w:rsidR="00BA10C8">
        <w:rPr>
          <w:color w:val="333333"/>
        </w:rPr>
        <w:t xml:space="preserve"> of understanding </w:t>
      </w:r>
      <w:r w:rsidR="00F8137A">
        <w:rPr>
          <w:color w:val="333333"/>
        </w:rPr>
        <w:t xml:space="preserve">the </w:t>
      </w:r>
      <w:r w:rsidR="00BA10C8">
        <w:rPr>
          <w:color w:val="333333"/>
        </w:rPr>
        <w:t xml:space="preserve">risk factors of mortality, we can examine the </w:t>
      </w:r>
      <w:r w:rsidR="00F8137A">
        <w:rPr>
          <w:color w:val="333333"/>
        </w:rPr>
        <w:t xml:space="preserve">predictions and </w:t>
      </w:r>
      <w:r w:rsidR="00657E9C">
        <w:rPr>
          <w:color w:val="333333"/>
        </w:rPr>
        <w:t xml:space="preserve">how much the </w:t>
      </w:r>
      <w:r w:rsidR="00F8137A">
        <w:rPr>
          <w:color w:val="333333"/>
        </w:rPr>
        <w:t>fa</w:t>
      </w:r>
      <w:r w:rsidR="003379C9">
        <w:rPr>
          <w:color w:val="333333"/>
        </w:rPr>
        <w:t>c</w:t>
      </w:r>
      <w:r w:rsidR="00F8137A">
        <w:rPr>
          <w:color w:val="333333"/>
        </w:rPr>
        <w:t xml:space="preserve">tors </w:t>
      </w:r>
      <w:r w:rsidR="003379C9">
        <w:rPr>
          <w:color w:val="333333"/>
        </w:rPr>
        <w:t>contributed to the pred</w:t>
      </w:r>
      <w:r w:rsidR="003A395E">
        <w:rPr>
          <w:color w:val="333333"/>
        </w:rPr>
        <w:t>iction</w:t>
      </w:r>
      <w:r w:rsidR="00657E9C">
        <w:rPr>
          <w:color w:val="333333"/>
        </w:rPr>
        <w:t xml:space="preserve">.  </w:t>
      </w:r>
      <w:r w:rsidR="007C68BB">
        <w:rPr>
          <w:color w:val="333333"/>
        </w:rPr>
        <w:t xml:space="preserve">XGBoost reports feature </w:t>
      </w:r>
      <w:r w:rsidR="008A0D52">
        <w:rPr>
          <w:color w:val="333333"/>
        </w:rPr>
        <w:t>importance with 3 different metrics</w:t>
      </w:r>
      <w:r w:rsidR="00A84D11">
        <w:rPr>
          <w:color w:val="333333"/>
        </w:rPr>
        <w:t xml:space="preserve"> as Lundberg (2018) explained</w:t>
      </w:r>
      <w:r w:rsidR="008A0D52">
        <w:rPr>
          <w:color w:val="333333"/>
        </w:rPr>
        <w:t xml:space="preserve">: </w:t>
      </w:r>
      <w:r w:rsidR="0073410C">
        <w:rPr>
          <w:color w:val="333333"/>
        </w:rPr>
        <w:t>“</w:t>
      </w:r>
      <w:r w:rsidR="008A0D52">
        <w:rPr>
          <w:color w:val="333333"/>
        </w:rPr>
        <w:t xml:space="preserve">1) </w:t>
      </w:r>
      <w:r w:rsidR="00B749FB">
        <w:rPr>
          <w:color w:val="333333"/>
        </w:rPr>
        <w:t>W</w:t>
      </w:r>
      <w:r w:rsidR="008A0D52">
        <w:rPr>
          <w:color w:val="333333"/>
        </w:rPr>
        <w:t>eight</w:t>
      </w:r>
      <w:r w:rsidR="003B2236">
        <w:rPr>
          <w:color w:val="333333"/>
        </w:rPr>
        <w:t xml:space="preserve">- the number </w:t>
      </w:r>
      <w:r w:rsidR="0073410C">
        <w:rPr>
          <w:color w:val="333333"/>
        </w:rPr>
        <w:t>of times a</w:t>
      </w:r>
      <w:r w:rsidR="00B749FB">
        <w:rPr>
          <w:color w:val="333333"/>
        </w:rPr>
        <w:t xml:space="preserve"> </w:t>
      </w:r>
      <w:r w:rsidR="00B749FB" w:rsidRPr="00B749FB">
        <w:rPr>
          <w:color w:val="333333"/>
        </w:rPr>
        <w:t>feature is used to split the data across all trees.</w:t>
      </w:r>
      <w:r w:rsidR="00B749FB">
        <w:rPr>
          <w:color w:val="333333"/>
        </w:rPr>
        <w:t xml:space="preserve"> 2) Cover- </w:t>
      </w:r>
      <w:r w:rsidR="00A2106E">
        <w:rPr>
          <w:color w:val="333333"/>
        </w:rPr>
        <w:t>t</w:t>
      </w:r>
      <w:r w:rsidR="00A2106E" w:rsidRPr="00A2106E">
        <w:rPr>
          <w:color w:val="333333"/>
        </w:rPr>
        <w:t>he number of times a feature is used to split the data across all trees weighted by the number of training data points that go through those splits</w:t>
      </w:r>
      <w:r w:rsidR="00A2106E">
        <w:rPr>
          <w:color w:val="333333"/>
        </w:rPr>
        <w:t xml:space="preserve">. 3) </w:t>
      </w:r>
      <w:r w:rsidR="007F6BFD" w:rsidRPr="007F6BFD">
        <w:rPr>
          <w:color w:val="333333"/>
        </w:rPr>
        <w:t>Gain</w:t>
      </w:r>
      <w:r w:rsidR="007F6BFD">
        <w:rPr>
          <w:color w:val="333333"/>
        </w:rPr>
        <w:t>- t</w:t>
      </w:r>
      <w:r w:rsidR="007F6BFD" w:rsidRPr="007F6BFD">
        <w:rPr>
          <w:color w:val="333333"/>
        </w:rPr>
        <w:t>he average training loss reduction gained when using a feature for splitting.</w:t>
      </w:r>
      <w:r w:rsidR="007F6BFD">
        <w:rPr>
          <w:color w:val="333333"/>
        </w:rPr>
        <w:t xml:space="preserve">” </w:t>
      </w:r>
      <w:r w:rsidR="00AA0A1F">
        <w:rPr>
          <w:color w:val="333333"/>
        </w:rPr>
        <w:t xml:space="preserve">Unfortunately, the metrics can </w:t>
      </w:r>
      <w:r w:rsidR="000171C6">
        <w:rPr>
          <w:color w:val="333333"/>
        </w:rPr>
        <w:t xml:space="preserve">give </w:t>
      </w:r>
      <w:r w:rsidR="00BD44BE">
        <w:rPr>
          <w:color w:val="333333"/>
        </w:rPr>
        <w:t>3 different rankings of importance</w:t>
      </w:r>
      <w:r w:rsidR="00D373A8">
        <w:rPr>
          <w:color w:val="333333"/>
        </w:rPr>
        <w:t xml:space="preserve"> </w:t>
      </w:r>
      <w:r w:rsidR="00BD44BE">
        <w:rPr>
          <w:color w:val="333333"/>
        </w:rPr>
        <w:t xml:space="preserve">making the </w:t>
      </w:r>
      <w:proofErr w:type="spellStart"/>
      <w:r w:rsidR="00C94328">
        <w:rPr>
          <w:color w:val="333333"/>
        </w:rPr>
        <w:t>explainability</w:t>
      </w:r>
      <w:proofErr w:type="spellEnd"/>
      <w:r w:rsidR="00BD44BE">
        <w:rPr>
          <w:color w:val="333333"/>
        </w:rPr>
        <w:t xml:space="preserve"> </w:t>
      </w:r>
      <w:r w:rsidR="00C94328">
        <w:rPr>
          <w:color w:val="333333"/>
        </w:rPr>
        <w:t xml:space="preserve">of the model difficult. </w:t>
      </w:r>
      <w:r w:rsidR="00EC39EB">
        <w:rPr>
          <w:color w:val="333333"/>
        </w:rPr>
        <w:t>The S</w:t>
      </w:r>
      <w:r w:rsidR="004E3F59">
        <w:rPr>
          <w:color w:val="333333"/>
        </w:rPr>
        <w:t>HAP</w:t>
      </w:r>
      <w:r w:rsidR="00176250">
        <w:rPr>
          <w:color w:val="333333"/>
        </w:rPr>
        <w:t xml:space="preserve"> </w:t>
      </w:r>
      <w:r w:rsidR="001C4EAD">
        <w:rPr>
          <w:color w:val="333333"/>
        </w:rPr>
        <w:t>package</w:t>
      </w:r>
      <w:r w:rsidR="00702687">
        <w:rPr>
          <w:color w:val="333333"/>
        </w:rPr>
        <w:t>’</w:t>
      </w:r>
      <w:r w:rsidR="001C4EAD">
        <w:rPr>
          <w:color w:val="333333"/>
        </w:rPr>
        <w:t xml:space="preserve">s </w:t>
      </w:r>
      <w:proofErr w:type="spellStart"/>
      <w:r w:rsidR="001C4EAD">
        <w:rPr>
          <w:color w:val="333333"/>
        </w:rPr>
        <w:t>Tree</w:t>
      </w:r>
      <w:r w:rsidR="00C44E9C">
        <w:rPr>
          <w:color w:val="333333"/>
        </w:rPr>
        <w:t>Exp</w:t>
      </w:r>
      <w:r w:rsidR="00702687">
        <w:rPr>
          <w:color w:val="333333"/>
        </w:rPr>
        <w:t>lainer</w:t>
      </w:r>
      <w:proofErr w:type="spellEnd"/>
      <w:r w:rsidR="00702687">
        <w:rPr>
          <w:color w:val="333333"/>
        </w:rPr>
        <w:t xml:space="preserve"> does a better job </w:t>
      </w:r>
      <w:r w:rsidR="00BA03B4">
        <w:rPr>
          <w:color w:val="333333"/>
        </w:rPr>
        <w:t xml:space="preserve">using game </w:t>
      </w:r>
      <w:r w:rsidR="00487E8B">
        <w:rPr>
          <w:color w:val="333333"/>
        </w:rPr>
        <w:t>theory</w:t>
      </w:r>
      <w:r w:rsidR="00BA03B4">
        <w:rPr>
          <w:color w:val="333333"/>
        </w:rPr>
        <w:t xml:space="preserve"> to </w:t>
      </w:r>
      <w:r w:rsidR="00040849">
        <w:rPr>
          <w:color w:val="333333"/>
        </w:rPr>
        <w:t xml:space="preserve">produce </w:t>
      </w:r>
      <w:r w:rsidR="00487E8B">
        <w:rPr>
          <w:color w:val="333333"/>
        </w:rPr>
        <w:t xml:space="preserve">consistent and accurate results. </w:t>
      </w:r>
      <w:r w:rsidR="00ED6E11">
        <w:rPr>
          <w:color w:val="333333"/>
        </w:rPr>
        <w:t xml:space="preserve">The </w:t>
      </w:r>
      <w:r w:rsidR="00973426">
        <w:rPr>
          <w:color w:val="333333"/>
        </w:rPr>
        <w:t xml:space="preserve">algorithm uses a complicated </w:t>
      </w:r>
      <w:r w:rsidR="00A37A87">
        <w:rPr>
          <w:color w:val="333333"/>
        </w:rPr>
        <w:lastRenderedPageBreak/>
        <w:t xml:space="preserve">calculation to </w:t>
      </w:r>
      <w:r w:rsidR="00327836">
        <w:rPr>
          <w:color w:val="333333"/>
        </w:rPr>
        <w:t>c</w:t>
      </w:r>
      <w:r w:rsidR="00A37A87">
        <w:rPr>
          <w:color w:val="333333"/>
        </w:rPr>
        <w:t xml:space="preserve">ompute </w:t>
      </w:r>
      <w:r w:rsidR="00097A2A">
        <w:rPr>
          <w:color w:val="333333"/>
        </w:rPr>
        <w:t>“</w:t>
      </w:r>
      <w:r w:rsidR="004E3F59">
        <w:rPr>
          <w:color w:val="333333"/>
        </w:rPr>
        <w:t>SHAP</w:t>
      </w:r>
      <w:r w:rsidR="00A37A87">
        <w:rPr>
          <w:color w:val="333333"/>
        </w:rPr>
        <w:t xml:space="preserve"> values</w:t>
      </w:r>
      <w:r w:rsidR="00097A2A">
        <w:rPr>
          <w:color w:val="333333"/>
        </w:rPr>
        <w:t xml:space="preserve">” to </w:t>
      </w:r>
      <w:r w:rsidR="009C1A2B">
        <w:rPr>
          <w:color w:val="333333"/>
        </w:rPr>
        <w:t>i</w:t>
      </w:r>
      <w:r w:rsidR="00F77D16">
        <w:rPr>
          <w:color w:val="333333"/>
        </w:rPr>
        <w:t xml:space="preserve">nterpret contribution. </w:t>
      </w:r>
      <w:r w:rsidR="005C4F5A">
        <w:rPr>
          <w:color w:val="333333"/>
        </w:rPr>
        <w:t xml:space="preserve">The package also offers many easily interpreted </w:t>
      </w:r>
      <w:r w:rsidR="00ED3891">
        <w:rPr>
          <w:color w:val="333333"/>
        </w:rPr>
        <w:t xml:space="preserve">plots that </w:t>
      </w:r>
      <w:r w:rsidR="007345B0">
        <w:rPr>
          <w:color w:val="333333"/>
        </w:rPr>
        <w:t>are especially</w:t>
      </w:r>
      <w:r w:rsidR="00ED3891">
        <w:rPr>
          <w:color w:val="333333"/>
        </w:rPr>
        <w:t xml:space="preserve"> useful for</w:t>
      </w:r>
      <w:r w:rsidR="00280702">
        <w:rPr>
          <w:color w:val="333333"/>
        </w:rPr>
        <w:t xml:space="preserve"> explaining</w:t>
      </w:r>
      <w:r w:rsidR="007345B0">
        <w:rPr>
          <w:color w:val="333333"/>
        </w:rPr>
        <w:t xml:space="preserve"> results to </w:t>
      </w:r>
      <w:r w:rsidR="00280702">
        <w:rPr>
          <w:color w:val="333333"/>
        </w:rPr>
        <w:t>stakeholders</w:t>
      </w:r>
      <w:r w:rsidR="00A84D11">
        <w:rPr>
          <w:color w:val="333333"/>
        </w:rPr>
        <w:t xml:space="preserve"> </w:t>
      </w:r>
      <w:r w:rsidR="00A9518F">
        <w:rPr>
          <w:color w:val="333333"/>
        </w:rPr>
        <w:t>(Lundberg, 2018)</w:t>
      </w:r>
      <w:r w:rsidR="00280702">
        <w:rPr>
          <w:color w:val="333333"/>
        </w:rPr>
        <w:t xml:space="preserve">. </w:t>
      </w:r>
    </w:p>
    <w:p w14:paraId="5F98A07C" w14:textId="1079D7A9" w:rsidR="00280702" w:rsidRDefault="00B33E88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noProof/>
        </w:rPr>
        <w:drawing>
          <wp:inline distT="0" distB="0" distL="0" distR="0" wp14:anchorId="21731983" wp14:editId="355C16DD">
            <wp:extent cx="4070289" cy="3157268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47"/>
                    <a:srcRect l="11467" t="30677" r="30328" b="10416"/>
                    <a:stretch/>
                  </pic:blipFill>
                  <pic:spPr bwMode="auto">
                    <a:xfrm>
                      <a:off x="0" y="0"/>
                      <a:ext cx="4080974" cy="316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32E16" w14:textId="06655CA3" w:rsidR="00B33E88" w:rsidRDefault="00B33E88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color w:val="333333"/>
        </w:rPr>
        <w:t xml:space="preserve">The model summary </w:t>
      </w:r>
      <w:r w:rsidR="00B811CB">
        <w:rPr>
          <w:color w:val="333333"/>
        </w:rPr>
        <w:t xml:space="preserve">shows the top 11 features </w:t>
      </w:r>
      <w:r w:rsidR="00D13D15">
        <w:rPr>
          <w:color w:val="333333"/>
        </w:rPr>
        <w:t xml:space="preserve">and their </w:t>
      </w:r>
      <w:r w:rsidR="004E3F59">
        <w:rPr>
          <w:color w:val="333333"/>
        </w:rPr>
        <w:t xml:space="preserve">mean SHAP </w:t>
      </w:r>
      <w:r w:rsidR="00ED52C2">
        <w:rPr>
          <w:color w:val="333333"/>
        </w:rPr>
        <w:t>value.</w:t>
      </w:r>
    </w:p>
    <w:p w14:paraId="678A087D" w14:textId="68E97FCC" w:rsidR="003B2236" w:rsidRDefault="00162AB5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 w:rsidRPr="00162AB5">
        <w:rPr>
          <w:noProof/>
        </w:rPr>
        <w:drawing>
          <wp:inline distT="0" distB="0" distL="0" distR="0" wp14:anchorId="60D89145" wp14:editId="28C8F672">
            <wp:extent cx="3999890" cy="3398808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 rotWithShape="1">
                    <a:blip r:embed="rId48"/>
                    <a:srcRect l="11321" t="27804" r="33669" b="24054"/>
                    <a:stretch/>
                  </pic:blipFill>
                  <pic:spPr bwMode="auto">
                    <a:xfrm>
                      <a:off x="0" y="0"/>
                      <a:ext cx="4010232" cy="340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9B0B8" w14:textId="38C08976" w:rsidR="00542DF6" w:rsidRDefault="00542DF6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color w:val="333333"/>
        </w:rPr>
        <w:lastRenderedPageBreak/>
        <w:t>The viol</w:t>
      </w:r>
      <w:r w:rsidR="002D5ADD">
        <w:rPr>
          <w:color w:val="333333"/>
        </w:rPr>
        <w:t xml:space="preserve">in plot </w:t>
      </w:r>
      <w:r w:rsidR="00162AB5">
        <w:rPr>
          <w:color w:val="333333"/>
        </w:rPr>
        <w:t xml:space="preserve">gives even more information </w:t>
      </w:r>
      <w:r w:rsidR="00834C73">
        <w:rPr>
          <w:color w:val="333333"/>
        </w:rPr>
        <w:t>about</w:t>
      </w:r>
      <w:r w:rsidR="00162AB5">
        <w:rPr>
          <w:color w:val="333333"/>
        </w:rPr>
        <w:t xml:space="preserve"> </w:t>
      </w:r>
      <w:r w:rsidR="00834C73">
        <w:rPr>
          <w:color w:val="333333"/>
        </w:rPr>
        <w:t xml:space="preserve">what values of the features </w:t>
      </w:r>
      <w:r w:rsidR="00B70D2A">
        <w:rPr>
          <w:color w:val="333333"/>
        </w:rPr>
        <w:t xml:space="preserve">contributed to the predictions. </w:t>
      </w:r>
      <w:r w:rsidR="009B0FE3">
        <w:rPr>
          <w:color w:val="333333"/>
        </w:rPr>
        <w:t xml:space="preserve">For example, </w:t>
      </w:r>
      <w:r w:rsidR="0083635E">
        <w:rPr>
          <w:color w:val="333333"/>
        </w:rPr>
        <w:t xml:space="preserve">high values </w:t>
      </w:r>
      <w:r w:rsidR="00EF5C77">
        <w:rPr>
          <w:color w:val="333333"/>
        </w:rPr>
        <w:t xml:space="preserve">of hypertension </w:t>
      </w:r>
      <w:r w:rsidR="00B07307">
        <w:rPr>
          <w:color w:val="333333"/>
        </w:rPr>
        <w:t xml:space="preserve">(1 </w:t>
      </w:r>
      <w:r w:rsidR="003D535D">
        <w:rPr>
          <w:color w:val="333333"/>
        </w:rPr>
        <w:t xml:space="preserve">in this case, </w:t>
      </w:r>
      <w:r w:rsidR="00B07307">
        <w:rPr>
          <w:color w:val="333333"/>
        </w:rPr>
        <w:t>indicating the patient has</w:t>
      </w:r>
      <w:r w:rsidR="00EF5C77">
        <w:rPr>
          <w:color w:val="333333"/>
        </w:rPr>
        <w:t xml:space="preserve"> the condition) </w:t>
      </w:r>
      <w:r w:rsidR="003D535D">
        <w:rPr>
          <w:color w:val="333333"/>
        </w:rPr>
        <w:t xml:space="preserve">contributed to a </w:t>
      </w:r>
      <w:r w:rsidR="003B5410">
        <w:rPr>
          <w:color w:val="333333"/>
        </w:rPr>
        <w:t>positive prediction, while low values (0</w:t>
      </w:r>
      <w:r w:rsidR="00A26AFD">
        <w:rPr>
          <w:color w:val="333333"/>
        </w:rPr>
        <w:t xml:space="preserve">, indicating the patient does not have the condition) contributed to a negative prediction. </w:t>
      </w:r>
      <w:r w:rsidR="00730959">
        <w:rPr>
          <w:color w:val="333333"/>
        </w:rPr>
        <w:t xml:space="preserve">If the opposite </w:t>
      </w:r>
      <w:r w:rsidR="008A52C0">
        <w:rPr>
          <w:color w:val="333333"/>
        </w:rPr>
        <w:t>were</w:t>
      </w:r>
      <w:r w:rsidR="00730959">
        <w:rPr>
          <w:color w:val="333333"/>
        </w:rPr>
        <w:t xml:space="preserve"> </w:t>
      </w:r>
      <w:proofErr w:type="gramStart"/>
      <w:r w:rsidR="00730959">
        <w:rPr>
          <w:color w:val="333333"/>
        </w:rPr>
        <w:t>true</w:t>
      </w:r>
      <w:proofErr w:type="gramEnd"/>
      <w:r w:rsidR="00730959">
        <w:rPr>
          <w:color w:val="333333"/>
        </w:rPr>
        <w:t xml:space="preserve"> the </w:t>
      </w:r>
      <w:r w:rsidR="00F418E5">
        <w:rPr>
          <w:color w:val="333333"/>
        </w:rPr>
        <w:t>p</w:t>
      </w:r>
      <w:r w:rsidR="00C102AF">
        <w:rPr>
          <w:color w:val="333333"/>
        </w:rPr>
        <w:t>lo</w:t>
      </w:r>
      <w:r w:rsidR="00F418E5">
        <w:rPr>
          <w:color w:val="333333"/>
        </w:rPr>
        <w:t>t on the right side would be blue and the left red.</w:t>
      </w:r>
      <w:r w:rsidR="00184277">
        <w:rPr>
          <w:color w:val="333333"/>
        </w:rPr>
        <w:t xml:space="preserve"> </w:t>
      </w:r>
      <w:r w:rsidR="00341E44">
        <w:rPr>
          <w:color w:val="333333"/>
        </w:rPr>
        <w:t>Higher age and a</w:t>
      </w:r>
      <w:r w:rsidR="00A12561">
        <w:rPr>
          <w:color w:val="333333"/>
        </w:rPr>
        <w:t>ll of th</w:t>
      </w:r>
      <w:r w:rsidR="00341E44">
        <w:rPr>
          <w:color w:val="333333"/>
        </w:rPr>
        <w:t xml:space="preserve">e conditions are </w:t>
      </w:r>
      <w:r w:rsidR="008F3911">
        <w:rPr>
          <w:color w:val="333333"/>
        </w:rPr>
        <w:t>risk factors for mortality.</w:t>
      </w:r>
    </w:p>
    <w:p w14:paraId="642BE5EB" w14:textId="3140C527" w:rsidR="00482D17" w:rsidRDefault="00482D17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color w:val="333333"/>
        </w:rPr>
        <w:t>Furthermore</w:t>
      </w:r>
      <w:r w:rsidR="00525F35">
        <w:rPr>
          <w:color w:val="333333"/>
        </w:rPr>
        <w:t>,</w:t>
      </w:r>
      <w:r>
        <w:rPr>
          <w:color w:val="333333"/>
        </w:rPr>
        <w:t xml:space="preserve"> you can </w:t>
      </w:r>
      <w:r w:rsidR="00525F35">
        <w:rPr>
          <w:color w:val="333333"/>
        </w:rPr>
        <w:t xml:space="preserve">look at a specific instance (patient) and </w:t>
      </w:r>
      <w:r w:rsidR="004D19BD">
        <w:rPr>
          <w:color w:val="333333"/>
        </w:rPr>
        <w:t>see what contributed to the prediction.</w:t>
      </w:r>
    </w:p>
    <w:p w14:paraId="1CD82E2E" w14:textId="18EB1A7D" w:rsidR="00DA7949" w:rsidRDefault="00DA7949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noProof/>
        </w:rPr>
        <w:drawing>
          <wp:inline distT="0" distB="0" distL="0" distR="0" wp14:anchorId="6032B64D" wp14:editId="13668024">
            <wp:extent cx="4545935" cy="3226280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 rotWithShape="1">
                    <a:blip r:embed="rId49"/>
                    <a:srcRect l="11031" t="24950" r="23944" b="27836"/>
                    <a:stretch/>
                  </pic:blipFill>
                  <pic:spPr bwMode="auto">
                    <a:xfrm>
                      <a:off x="0" y="0"/>
                      <a:ext cx="4557330" cy="323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3E89B" w14:textId="25E345CB" w:rsidR="00DA7949" w:rsidRDefault="00DA7949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color w:val="333333"/>
        </w:rPr>
        <w:t xml:space="preserve">In this case, it is a </w:t>
      </w:r>
      <w:r w:rsidR="00FB0F85">
        <w:rPr>
          <w:color w:val="333333"/>
        </w:rPr>
        <w:t>false negative prediction</w:t>
      </w:r>
      <w:r w:rsidR="00573F61">
        <w:rPr>
          <w:color w:val="333333"/>
        </w:rPr>
        <w:t xml:space="preserve">. </w:t>
      </w:r>
      <w:r w:rsidR="00371F3B">
        <w:rPr>
          <w:color w:val="333333"/>
        </w:rPr>
        <w:t>Age 53</w:t>
      </w:r>
      <w:r w:rsidR="00573F61">
        <w:rPr>
          <w:color w:val="333333"/>
        </w:rPr>
        <w:t>, male gender, obesi</w:t>
      </w:r>
      <w:r w:rsidR="00103D92">
        <w:rPr>
          <w:color w:val="333333"/>
        </w:rPr>
        <w:t>ty, and prediabetes</w:t>
      </w:r>
      <w:r w:rsidR="000D4FBD">
        <w:rPr>
          <w:color w:val="333333"/>
        </w:rPr>
        <w:t xml:space="preserve"> </w:t>
      </w:r>
      <w:r w:rsidR="00371F3B">
        <w:rPr>
          <w:color w:val="333333"/>
        </w:rPr>
        <w:t xml:space="preserve">were not enough to </w:t>
      </w:r>
      <w:r w:rsidR="000D4FBD">
        <w:rPr>
          <w:color w:val="333333"/>
        </w:rPr>
        <w:t>predict mortality.</w:t>
      </w:r>
      <w:r w:rsidR="00E424A7">
        <w:rPr>
          <w:color w:val="333333"/>
        </w:rPr>
        <w:t xml:space="preserve"> However</w:t>
      </w:r>
      <w:r w:rsidR="00BD0D99">
        <w:rPr>
          <w:color w:val="333333"/>
        </w:rPr>
        <w:t>,</w:t>
      </w:r>
      <w:r w:rsidR="00E424A7">
        <w:rPr>
          <w:color w:val="333333"/>
        </w:rPr>
        <w:t xml:space="preserve"> </w:t>
      </w:r>
      <w:r w:rsidR="00F53FF5">
        <w:rPr>
          <w:color w:val="333333"/>
        </w:rPr>
        <w:t>the</w:t>
      </w:r>
      <w:r w:rsidR="00D01E5E">
        <w:rPr>
          <w:color w:val="333333"/>
        </w:rPr>
        <w:t xml:space="preserve"> </w:t>
      </w:r>
      <w:r w:rsidR="00721D59">
        <w:rPr>
          <w:color w:val="333333"/>
        </w:rPr>
        <w:t xml:space="preserve">patient with the same conditions but age </w:t>
      </w:r>
      <w:r w:rsidR="00073664">
        <w:rPr>
          <w:color w:val="333333"/>
        </w:rPr>
        <w:t xml:space="preserve">65 was correctly predicted in the positive </w:t>
      </w:r>
      <w:r w:rsidR="00BD0D99">
        <w:rPr>
          <w:color w:val="333333"/>
        </w:rPr>
        <w:t>class</w:t>
      </w:r>
      <w:r w:rsidR="00073664">
        <w:rPr>
          <w:color w:val="333333"/>
        </w:rPr>
        <w:t>.</w:t>
      </w:r>
    </w:p>
    <w:p w14:paraId="7697FD9A" w14:textId="1B3361C5" w:rsidR="00F53FF5" w:rsidRDefault="00F53FF5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 w:rsidRPr="00F53FF5">
        <w:rPr>
          <w:noProof/>
        </w:rPr>
        <w:lastRenderedPageBreak/>
        <w:drawing>
          <wp:inline distT="0" distB="0" distL="0" distR="0" wp14:anchorId="1A4F1F94" wp14:editId="1B941697">
            <wp:extent cx="4379067" cy="3114136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50"/>
                    <a:srcRect l="11322" t="31635" r="24808" b="21897"/>
                    <a:stretch/>
                  </pic:blipFill>
                  <pic:spPr bwMode="auto">
                    <a:xfrm>
                      <a:off x="0" y="0"/>
                      <a:ext cx="4384993" cy="311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A7DE9" w14:textId="77777777" w:rsidR="002C132D" w:rsidRDefault="002C132D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</w:p>
    <w:p w14:paraId="254746BF" w14:textId="73694F8D" w:rsidR="002C6E47" w:rsidRDefault="0040246B" w:rsidP="002E0A60">
      <w:pPr>
        <w:pStyle w:val="NormalWeb"/>
        <w:shd w:val="clear" w:color="auto" w:fill="FFFFFF"/>
        <w:spacing w:before="0" w:beforeAutospacing="0" w:after="0" w:afterAutospacing="0" w:line="480" w:lineRule="auto"/>
        <w:jc w:val="center"/>
        <w:rPr>
          <w:rStyle w:val="Strong"/>
          <w:color w:val="333333"/>
        </w:rPr>
      </w:pPr>
      <w:r w:rsidRPr="009F0A5D">
        <w:rPr>
          <w:rStyle w:val="Strong"/>
          <w:color w:val="333333"/>
        </w:rPr>
        <w:t>Data Summary and Implications</w:t>
      </w:r>
    </w:p>
    <w:p w14:paraId="51ADE5CB" w14:textId="42D0D7A6" w:rsidR="00C441E6" w:rsidRDefault="007F39E4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b/>
          <w:bCs/>
          <w:color w:val="333333"/>
        </w:rPr>
      </w:pPr>
      <w:r>
        <w:rPr>
          <w:b/>
          <w:bCs/>
          <w:color w:val="333333"/>
        </w:rPr>
        <w:t>Table 3</w:t>
      </w:r>
    </w:p>
    <w:p w14:paraId="60EDC15C" w14:textId="6CCD875C" w:rsidR="007F39E4" w:rsidRPr="0057515B" w:rsidRDefault="0057515B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i/>
          <w:iCs/>
          <w:color w:val="333333"/>
        </w:rPr>
      </w:pPr>
      <w:r>
        <w:rPr>
          <w:i/>
          <w:iCs/>
        </w:rPr>
        <w:t xml:space="preserve">Summary of Model </w:t>
      </w:r>
      <w:r w:rsidR="004D554C">
        <w:rPr>
          <w:i/>
          <w:iCs/>
        </w:rPr>
        <w:t>Evaluation Metrics</w:t>
      </w:r>
    </w:p>
    <w:tbl>
      <w:tblPr>
        <w:tblpPr w:leftFromText="180" w:rightFromText="180" w:vertAnchor="text" w:horzAnchor="margin" w:tblpX="1344" w:tblpY="4"/>
        <w:tblW w:w="28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09"/>
        <w:gridCol w:w="958"/>
      </w:tblGrid>
      <w:tr w:rsidR="00B638C5" w:rsidRPr="000E53D1" w14:paraId="62CC9900" w14:textId="77777777" w:rsidTr="00B638C5">
        <w:trPr>
          <w:trHeight w:val="260"/>
        </w:trPr>
        <w:tc>
          <w:tcPr>
            <w:tcW w:w="0" w:type="auto"/>
            <w:shd w:val="clear" w:color="4472C4" w:fill="4472C4"/>
            <w:noWrap/>
            <w:vAlign w:val="bottom"/>
            <w:hideMark/>
          </w:tcPr>
          <w:p w14:paraId="3A6C4C3E" w14:textId="2B828B5E" w:rsidR="00B638C5" w:rsidRPr="000E53D1" w:rsidRDefault="00B638C5" w:rsidP="002E0A60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Metric</w:t>
            </w:r>
          </w:p>
        </w:tc>
        <w:tc>
          <w:tcPr>
            <w:tcW w:w="0" w:type="auto"/>
            <w:shd w:val="clear" w:color="4472C4" w:fill="4472C4"/>
          </w:tcPr>
          <w:p w14:paraId="67B5C1DC" w14:textId="6DD46CE9" w:rsidR="00B638C5" w:rsidRPr="000E53D1" w:rsidRDefault="00B638C5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</w:p>
        </w:tc>
      </w:tr>
      <w:tr w:rsidR="00B638C5" w:rsidRPr="000E53D1" w14:paraId="7553BDFB" w14:textId="77777777" w:rsidTr="00B638C5">
        <w:trPr>
          <w:trHeight w:val="291"/>
        </w:trPr>
        <w:tc>
          <w:tcPr>
            <w:tcW w:w="0" w:type="auto"/>
            <w:shd w:val="clear" w:color="D9E1F2" w:fill="D9E1F2"/>
            <w:noWrap/>
            <w:vAlign w:val="bottom"/>
            <w:hideMark/>
          </w:tcPr>
          <w:p w14:paraId="2DFA1224" w14:textId="5D033B37" w:rsidR="00B638C5" w:rsidRPr="000E53D1" w:rsidRDefault="00B638C5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Accuracy</w:t>
            </w:r>
          </w:p>
        </w:tc>
        <w:tc>
          <w:tcPr>
            <w:tcW w:w="0" w:type="auto"/>
            <w:shd w:val="clear" w:color="D9E1F2" w:fill="D9E1F2"/>
          </w:tcPr>
          <w:p w14:paraId="6D96A9BF" w14:textId="5B4E3A80" w:rsidR="00B638C5" w:rsidRPr="000E53D1" w:rsidRDefault="00BD270E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0.75</w:t>
            </w:r>
          </w:p>
        </w:tc>
      </w:tr>
      <w:tr w:rsidR="00B638C5" w:rsidRPr="000E53D1" w14:paraId="15FBF018" w14:textId="77777777" w:rsidTr="00B638C5">
        <w:trPr>
          <w:trHeight w:val="291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8AC31A2" w14:textId="144F208E" w:rsidR="00B638C5" w:rsidRPr="000E53D1" w:rsidRDefault="00B638C5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ROC-AUC</w:t>
            </w:r>
          </w:p>
        </w:tc>
        <w:tc>
          <w:tcPr>
            <w:tcW w:w="0" w:type="auto"/>
          </w:tcPr>
          <w:p w14:paraId="70F8D99B" w14:textId="16A3D545" w:rsidR="00B638C5" w:rsidRPr="000E53D1" w:rsidRDefault="00BD270E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0.83</w:t>
            </w:r>
          </w:p>
        </w:tc>
      </w:tr>
      <w:tr w:rsidR="00B638C5" w:rsidRPr="000E53D1" w14:paraId="4EB8B996" w14:textId="77777777" w:rsidTr="00B638C5">
        <w:trPr>
          <w:trHeight w:val="291"/>
        </w:trPr>
        <w:tc>
          <w:tcPr>
            <w:tcW w:w="0" w:type="auto"/>
            <w:shd w:val="clear" w:color="D9E1F2" w:fill="D9E1F2"/>
            <w:noWrap/>
            <w:vAlign w:val="bottom"/>
            <w:hideMark/>
          </w:tcPr>
          <w:p w14:paraId="7D369358" w14:textId="4E1B716C" w:rsidR="00B638C5" w:rsidRPr="000E53D1" w:rsidRDefault="00B638C5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eastAsiaTheme="minorEastAsia"/>
                <w:color w:val="000000"/>
              </w:rPr>
              <w:t>AUC-PR</w:t>
            </w:r>
          </w:p>
        </w:tc>
        <w:tc>
          <w:tcPr>
            <w:tcW w:w="0" w:type="auto"/>
            <w:shd w:val="clear" w:color="D9E1F2" w:fill="D9E1F2"/>
          </w:tcPr>
          <w:p w14:paraId="31BF93E0" w14:textId="160AA3B7" w:rsidR="00B638C5" w:rsidRPr="000E53D1" w:rsidRDefault="00BD270E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0.22</w:t>
            </w:r>
          </w:p>
        </w:tc>
      </w:tr>
      <w:tr w:rsidR="00B638C5" w:rsidRPr="000E53D1" w14:paraId="1FCEB65F" w14:textId="77777777" w:rsidTr="00B638C5">
        <w:trPr>
          <w:trHeight w:val="291"/>
        </w:trPr>
        <w:tc>
          <w:tcPr>
            <w:tcW w:w="0" w:type="auto"/>
            <w:shd w:val="clear" w:color="auto" w:fill="auto"/>
            <w:noWrap/>
            <w:vAlign w:val="bottom"/>
          </w:tcPr>
          <w:p w14:paraId="73EB216A" w14:textId="19D8D299" w:rsidR="00B638C5" w:rsidRDefault="00B638C5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True Positives</w:t>
            </w:r>
          </w:p>
        </w:tc>
        <w:tc>
          <w:tcPr>
            <w:tcW w:w="0" w:type="auto"/>
          </w:tcPr>
          <w:p w14:paraId="1E6DE435" w14:textId="566C1204" w:rsidR="00B638C5" w:rsidRPr="000E53D1" w:rsidRDefault="003455F3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525</w:t>
            </w:r>
          </w:p>
        </w:tc>
      </w:tr>
      <w:tr w:rsidR="00B638C5" w:rsidRPr="000E53D1" w14:paraId="7B3FE4A3" w14:textId="77777777" w:rsidTr="00B638C5">
        <w:trPr>
          <w:trHeight w:val="291"/>
        </w:trPr>
        <w:tc>
          <w:tcPr>
            <w:tcW w:w="0" w:type="auto"/>
            <w:shd w:val="clear" w:color="D9E1F2" w:fill="D9E1F2"/>
            <w:noWrap/>
            <w:vAlign w:val="bottom"/>
          </w:tcPr>
          <w:p w14:paraId="3EDE04E2" w14:textId="7101DACA" w:rsidR="00B638C5" w:rsidRPr="000E53D1" w:rsidRDefault="00B638C5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False Negatives</w:t>
            </w:r>
          </w:p>
        </w:tc>
        <w:tc>
          <w:tcPr>
            <w:tcW w:w="0" w:type="auto"/>
            <w:shd w:val="clear" w:color="D9E1F2" w:fill="D9E1F2"/>
          </w:tcPr>
          <w:p w14:paraId="666E2FD6" w14:textId="0CAE02E2" w:rsidR="00B638C5" w:rsidRPr="000E53D1" w:rsidRDefault="003455F3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166</w:t>
            </w:r>
          </w:p>
        </w:tc>
      </w:tr>
      <w:tr w:rsidR="00B638C5" w:rsidRPr="000E53D1" w14:paraId="163AB34E" w14:textId="77777777" w:rsidTr="00B638C5">
        <w:trPr>
          <w:trHeight w:val="291"/>
        </w:trPr>
        <w:tc>
          <w:tcPr>
            <w:tcW w:w="0" w:type="auto"/>
            <w:shd w:val="clear" w:color="auto" w:fill="auto"/>
            <w:noWrap/>
            <w:vAlign w:val="bottom"/>
          </w:tcPr>
          <w:p w14:paraId="26EDE6F6" w14:textId="4C3B68EB" w:rsidR="00B638C5" w:rsidRDefault="00B638C5" w:rsidP="002E0A60">
            <w:pPr>
              <w:spacing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True  Negatives</w:t>
            </w:r>
          </w:p>
        </w:tc>
        <w:tc>
          <w:tcPr>
            <w:tcW w:w="0" w:type="auto"/>
          </w:tcPr>
          <w:p w14:paraId="0FC23300" w14:textId="022D8540" w:rsidR="00B638C5" w:rsidRPr="000E53D1" w:rsidRDefault="003455F3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10,141</w:t>
            </w:r>
          </w:p>
        </w:tc>
      </w:tr>
      <w:tr w:rsidR="00B638C5" w:rsidRPr="000E53D1" w14:paraId="63200885" w14:textId="77777777" w:rsidTr="00B638C5">
        <w:trPr>
          <w:trHeight w:val="291"/>
        </w:trPr>
        <w:tc>
          <w:tcPr>
            <w:tcW w:w="0" w:type="auto"/>
            <w:shd w:val="clear" w:color="D9E1F2" w:fill="D9E1F2"/>
            <w:noWrap/>
            <w:vAlign w:val="bottom"/>
          </w:tcPr>
          <w:p w14:paraId="6415DED0" w14:textId="6AB9859C" w:rsidR="00B638C5" w:rsidRDefault="00B638C5" w:rsidP="002E0A60">
            <w:pPr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False  Positives</w:t>
            </w:r>
          </w:p>
        </w:tc>
        <w:tc>
          <w:tcPr>
            <w:tcW w:w="0" w:type="auto"/>
            <w:shd w:val="clear" w:color="D9E1F2" w:fill="D9E1F2"/>
          </w:tcPr>
          <w:p w14:paraId="3611B1D9" w14:textId="046DA12A" w:rsidR="00B638C5" w:rsidRPr="000E53D1" w:rsidRDefault="003455F3" w:rsidP="002E0A60">
            <w:pPr>
              <w:tabs>
                <w:tab w:val="right" w:pos="2704"/>
              </w:tabs>
              <w:spacing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3,387</w:t>
            </w:r>
          </w:p>
        </w:tc>
      </w:tr>
    </w:tbl>
    <w:p w14:paraId="2B6A54B6" w14:textId="516059E7" w:rsidR="009C0F72" w:rsidRDefault="009C0F72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</w:p>
    <w:p w14:paraId="7865C6AF" w14:textId="73842A9F" w:rsidR="00BB32D3" w:rsidRDefault="00BB32D3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</w:p>
    <w:p w14:paraId="30640A20" w14:textId="77777777" w:rsidR="00BB32D3" w:rsidRDefault="00BB32D3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</w:p>
    <w:p w14:paraId="0C6E7A66" w14:textId="055A41CC" w:rsidR="00EE136D" w:rsidRDefault="00EE136D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</w:p>
    <w:p w14:paraId="729ADF10" w14:textId="77777777" w:rsidR="00EE136D" w:rsidRDefault="00EE136D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</w:p>
    <w:p w14:paraId="07F1B96F" w14:textId="77777777" w:rsidR="002C132D" w:rsidRDefault="002C132D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b/>
          <w:bCs/>
          <w:color w:val="333333"/>
        </w:rPr>
      </w:pPr>
    </w:p>
    <w:p w14:paraId="29AB33C8" w14:textId="1399A23D" w:rsidR="00C441E6" w:rsidRDefault="00C441E6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color w:val="333333"/>
        </w:rPr>
      </w:pPr>
      <w:r>
        <w:rPr>
          <w:b/>
          <w:bCs/>
          <w:color w:val="333333"/>
        </w:rPr>
        <w:t>Summary</w:t>
      </w:r>
    </w:p>
    <w:p w14:paraId="37DAEB2F" w14:textId="049065DE" w:rsidR="00B8309B" w:rsidRDefault="004C2F1A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color w:val="333333"/>
        </w:rPr>
        <w:t xml:space="preserve">The answer to the research question is </w:t>
      </w:r>
      <w:proofErr w:type="gramStart"/>
      <w:r w:rsidR="00375688">
        <w:rPr>
          <w:color w:val="333333"/>
        </w:rPr>
        <w:t>yes</w:t>
      </w:r>
      <w:proofErr w:type="gramEnd"/>
      <w:r w:rsidR="00375688">
        <w:rPr>
          <w:color w:val="333333"/>
        </w:rPr>
        <w:t xml:space="preserve"> a predictive m</w:t>
      </w:r>
      <w:r w:rsidR="00EF2378">
        <w:rPr>
          <w:color w:val="333333"/>
        </w:rPr>
        <w:t>o</w:t>
      </w:r>
      <w:r w:rsidR="00375688">
        <w:rPr>
          <w:color w:val="333333"/>
        </w:rPr>
        <w:t xml:space="preserve">del can be </w:t>
      </w:r>
      <w:r w:rsidR="00EF2378">
        <w:rPr>
          <w:color w:val="333333"/>
        </w:rPr>
        <w:t>made using the comorbidities</w:t>
      </w:r>
      <w:r w:rsidR="00CB54C4">
        <w:rPr>
          <w:color w:val="333333"/>
        </w:rPr>
        <w:t xml:space="preserve"> to predict mortality. </w:t>
      </w:r>
      <w:r w:rsidR="001605A4">
        <w:rPr>
          <w:color w:val="333333"/>
        </w:rPr>
        <w:t xml:space="preserve">Further, the </w:t>
      </w:r>
      <w:r w:rsidR="00FC4F40">
        <w:rPr>
          <w:color w:val="333333"/>
        </w:rPr>
        <w:t xml:space="preserve">interpretation allows exploration of how each </w:t>
      </w:r>
      <w:r w:rsidR="00ED5F39">
        <w:rPr>
          <w:color w:val="333333"/>
        </w:rPr>
        <w:t>comorbidity</w:t>
      </w:r>
      <w:r w:rsidR="00FC4F40">
        <w:rPr>
          <w:color w:val="333333"/>
        </w:rPr>
        <w:t xml:space="preserve"> </w:t>
      </w:r>
      <w:r w:rsidR="00A145FE">
        <w:rPr>
          <w:color w:val="333333"/>
        </w:rPr>
        <w:t xml:space="preserve">contributes to </w:t>
      </w:r>
      <w:r w:rsidR="00B8309B">
        <w:rPr>
          <w:color w:val="333333"/>
        </w:rPr>
        <w:t xml:space="preserve">the prediction. </w:t>
      </w:r>
      <w:r w:rsidR="00DE66BB">
        <w:rPr>
          <w:color w:val="333333"/>
        </w:rPr>
        <w:t>The model did a fa</w:t>
      </w:r>
      <w:r w:rsidR="00E47EB0">
        <w:rPr>
          <w:color w:val="333333"/>
        </w:rPr>
        <w:t xml:space="preserve">irly good job </w:t>
      </w:r>
      <w:r w:rsidR="00D9397E">
        <w:rPr>
          <w:color w:val="333333"/>
        </w:rPr>
        <w:t>of</w:t>
      </w:r>
      <w:r w:rsidR="00E47EB0">
        <w:rPr>
          <w:color w:val="333333"/>
        </w:rPr>
        <w:t xml:space="preserve"> predicting mortality </w:t>
      </w:r>
      <w:r w:rsidR="00E47EB0">
        <w:rPr>
          <w:color w:val="333333"/>
        </w:rPr>
        <w:lastRenderedPageBreak/>
        <w:t xml:space="preserve">based on the risk </w:t>
      </w:r>
      <w:r w:rsidR="00D9397E">
        <w:rPr>
          <w:color w:val="333333"/>
        </w:rPr>
        <w:t>factors</w:t>
      </w:r>
      <w:r w:rsidR="0035037B">
        <w:rPr>
          <w:color w:val="333333"/>
        </w:rPr>
        <w:t xml:space="preserve">, but the fact it </w:t>
      </w:r>
      <w:r w:rsidR="00503FD8">
        <w:rPr>
          <w:color w:val="333333"/>
        </w:rPr>
        <w:t xml:space="preserve">missed 166 out of the </w:t>
      </w:r>
      <w:r w:rsidR="007F04C3">
        <w:rPr>
          <w:color w:val="333333"/>
        </w:rPr>
        <w:t xml:space="preserve">619 </w:t>
      </w:r>
      <w:r w:rsidR="00503FD8">
        <w:rPr>
          <w:color w:val="333333"/>
        </w:rPr>
        <w:t>true positives</w:t>
      </w:r>
      <w:r w:rsidR="007F04C3">
        <w:rPr>
          <w:color w:val="333333"/>
        </w:rPr>
        <w:t xml:space="preserve"> and falsely </w:t>
      </w:r>
      <w:r w:rsidR="002C37FF">
        <w:rPr>
          <w:color w:val="333333"/>
        </w:rPr>
        <w:t>labeled 3</w:t>
      </w:r>
      <w:r w:rsidR="00EF1264">
        <w:rPr>
          <w:color w:val="333333"/>
        </w:rPr>
        <w:t>,</w:t>
      </w:r>
      <w:r w:rsidR="002C37FF">
        <w:rPr>
          <w:color w:val="333333"/>
        </w:rPr>
        <w:t>387</w:t>
      </w:r>
      <w:r w:rsidR="00EF1264">
        <w:rPr>
          <w:color w:val="333333"/>
        </w:rPr>
        <w:t xml:space="preserve"> as positive</w:t>
      </w:r>
      <w:r w:rsidR="00091B3A">
        <w:rPr>
          <w:color w:val="333333"/>
        </w:rPr>
        <w:t xml:space="preserve"> </w:t>
      </w:r>
      <w:r w:rsidR="00D441F1">
        <w:rPr>
          <w:color w:val="333333"/>
        </w:rPr>
        <w:t>shows</w:t>
      </w:r>
      <w:r w:rsidR="00091B3A">
        <w:rPr>
          <w:color w:val="333333"/>
        </w:rPr>
        <w:t xml:space="preserve"> that there </w:t>
      </w:r>
      <w:r w:rsidR="009C0F72">
        <w:rPr>
          <w:color w:val="333333"/>
        </w:rPr>
        <w:t>are</w:t>
      </w:r>
      <w:r w:rsidR="00091B3A">
        <w:rPr>
          <w:color w:val="333333"/>
        </w:rPr>
        <w:t xml:space="preserve"> </w:t>
      </w:r>
      <w:r w:rsidR="00A46404">
        <w:rPr>
          <w:color w:val="333333"/>
        </w:rPr>
        <w:t xml:space="preserve">other </w:t>
      </w:r>
      <w:r w:rsidR="009C0F72">
        <w:rPr>
          <w:color w:val="333333"/>
        </w:rPr>
        <w:t>factors affecting mortality.</w:t>
      </w:r>
      <w:r w:rsidR="00CB54C4">
        <w:rPr>
          <w:color w:val="333333"/>
        </w:rPr>
        <w:t xml:space="preserve"> </w:t>
      </w:r>
    </w:p>
    <w:p w14:paraId="34B758C6" w14:textId="6393E518" w:rsidR="00B8309B" w:rsidRPr="00334DD7" w:rsidRDefault="00334DD7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b/>
          <w:bCs/>
          <w:color w:val="333333"/>
        </w:rPr>
      </w:pPr>
      <w:r w:rsidRPr="00334DD7">
        <w:rPr>
          <w:b/>
          <w:bCs/>
          <w:color w:val="333333"/>
        </w:rPr>
        <w:t>Limitations</w:t>
      </w:r>
    </w:p>
    <w:p w14:paraId="586ABA28" w14:textId="11747CF5" w:rsidR="00A36B9A" w:rsidRDefault="003D0FC4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color w:val="333333"/>
        </w:rPr>
        <w:t xml:space="preserve">One of the limitations of the study is that the data is synthetic.  </w:t>
      </w:r>
      <w:r w:rsidR="00FB2444">
        <w:rPr>
          <w:color w:val="333333"/>
        </w:rPr>
        <w:t>Better insights might be found in a database of actual patients.</w:t>
      </w:r>
      <w:r w:rsidR="005459CC">
        <w:rPr>
          <w:color w:val="333333"/>
        </w:rPr>
        <w:t xml:space="preserve"> Additionally, </w:t>
      </w:r>
      <w:r w:rsidR="00E34E16">
        <w:rPr>
          <w:color w:val="333333"/>
        </w:rPr>
        <w:t xml:space="preserve">the comorbidities </w:t>
      </w:r>
      <w:r w:rsidR="0096642A">
        <w:rPr>
          <w:color w:val="333333"/>
        </w:rPr>
        <w:t>are defined somewhat generally. Diabetes</w:t>
      </w:r>
      <w:r w:rsidR="003A637E">
        <w:rPr>
          <w:color w:val="333333"/>
        </w:rPr>
        <w:t>,</w:t>
      </w:r>
      <w:r w:rsidR="0096642A">
        <w:rPr>
          <w:color w:val="333333"/>
        </w:rPr>
        <w:t xml:space="preserve"> for instance, </w:t>
      </w:r>
      <w:r w:rsidR="00E71F57">
        <w:rPr>
          <w:color w:val="333333"/>
        </w:rPr>
        <w:t xml:space="preserve">covers a wide range </w:t>
      </w:r>
      <w:r w:rsidR="006C0107">
        <w:rPr>
          <w:color w:val="333333"/>
        </w:rPr>
        <w:t xml:space="preserve">of severity. </w:t>
      </w:r>
      <w:r w:rsidR="009B30D2">
        <w:rPr>
          <w:color w:val="333333"/>
        </w:rPr>
        <w:t>Quantifying</w:t>
      </w:r>
      <w:r w:rsidR="006C0107">
        <w:rPr>
          <w:color w:val="333333"/>
        </w:rPr>
        <w:t xml:space="preserve"> the severity with </w:t>
      </w:r>
      <w:r w:rsidR="009B30D2" w:rsidRPr="009B30D2">
        <w:rPr>
          <w:color w:val="333333"/>
        </w:rPr>
        <w:t>tools such as the</w:t>
      </w:r>
      <w:r w:rsidR="009B30D2">
        <w:rPr>
          <w:color w:val="333333"/>
        </w:rPr>
        <w:t xml:space="preserve"> </w:t>
      </w:r>
      <w:r w:rsidR="009B30D2" w:rsidRPr="009B30D2">
        <w:rPr>
          <w:color w:val="333333"/>
        </w:rPr>
        <w:t>Diabetes Severity Score (DISSCO)</w:t>
      </w:r>
      <w:r w:rsidR="009B30D2">
        <w:rPr>
          <w:color w:val="333333"/>
        </w:rPr>
        <w:t xml:space="preserve"> </w:t>
      </w:r>
      <w:r w:rsidR="00D84547">
        <w:rPr>
          <w:color w:val="333333"/>
        </w:rPr>
        <w:t>could improve the predictive value</w:t>
      </w:r>
      <w:r w:rsidR="00A36B9A">
        <w:rPr>
          <w:color w:val="333333"/>
        </w:rPr>
        <w:t xml:space="preserve"> </w:t>
      </w:r>
      <w:r w:rsidR="00A36B9A" w:rsidRPr="00A36B9A">
        <w:rPr>
          <w:color w:val="333333"/>
        </w:rPr>
        <w:t>(Zghebi, 2020)</w:t>
      </w:r>
      <w:r w:rsidR="00A36B9A">
        <w:rPr>
          <w:color w:val="333333"/>
        </w:rPr>
        <w:t>.</w:t>
      </w:r>
    </w:p>
    <w:p w14:paraId="498E6502" w14:textId="392B97C9" w:rsidR="00F259C5" w:rsidRPr="00F259C5" w:rsidRDefault="00F259C5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b/>
          <w:bCs/>
          <w:color w:val="333333"/>
        </w:rPr>
      </w:pPr>
      <w:r>
        <w:rPr>
          <w:b/>
          <w:bCs/>
          <w:color w:val="333333"/>
        </w:rPr>
        <w:t>Recommendations</w:t>
      </w:r>
    </w:p>
    <w:p w14:paraId="0ECD57B2" w14:textId="39A9FC4A" w:rsidR="00262202" w:rsidRDefault="00371F27" w:rsidP="002E0A60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rPr>
          <w:color w:val="333333"/>
        </w:rPr>
      </w:pPr>
      <w:r>
        <w:rPr>
          <w:color w:val="333333"/>
        </w:rPr>
        <w:t xml:space="preserve">Recommend </w:t>
      </w:r>
      <w:r w:rsidR="00655BB1">
        <w:rPr>
          <w:color w:val="333333"/>
        </w:rPr>
        <w:t>applying</w:t>
      </w:r>
      <w:r>
        <w:rPr>
          <w:color w:val="333333"/>
        </w:rPr>
        <w:t xml:space="preserve"> the </w:t>
      </w:r>
      <w:r w:rsidR="00655BB1">
        <w:rPr>
          <w:color w:val="333333"/>
        </w:rPr>
        <w:t xml:space="preserve">model to an actual patient database to </w:t>
      </w:r>
      <w:r w:rsidR="000259E6">
        <w:rPr>
          <w:color w:val="333333"/>
        </w:rPr>
        <w:t>evaluate</w:t>
      </w:r>
      <w:r w:rsidR="009318EE">
        <w:rPr>
          <w:color w:val="333333"/>
        </w:rPr>
        <w:t xml:space="preserve"> performance.</w:t>
      </w:r>
      <w:r w:rsidR="00F075AE">
        <w:rPr>
          <w:color w:val="333333"/>
        </w:rPr>
        <w:t xml:space="preserve"> </w:t>
      </w:r>
    </w:p>
    <w:p w14:paraId="70AA360B" w14:textId="7AD2B02D" w:rsidR="00262202" w:rsidRPr="008071B5" w:rsidRDefault="008071B5" w:rsidP="002E0A60">
      <w:pPr>
        <w:pStyle w:val="NormalWeb"/>
        <w:shd w:val="clear" w:color="auto" w:fill="FFFFFF"/>
        <w:spacing w:before="0" w:beforeAutospacing="0" w:after="0" w:afterAutospacing="0" w:line="480" w:lineRule="auto"/>
        <w:rPr>
          <w:b/>
          <w:bCs/>
          <w:color w:val="333333"/>
        </w:rPr>
      </w:pPr>
      <w:r w:rsidRPr="008071B5">
        <w:rPr>
          <w:b/>
          <w:bCs/>
          <w:color w:val="333333"/>
        </w:rPr>
        <w:t>Di</w:t>
      </w:r>
      <w:r>
        <w:rPr>
          <w:b/>
          <w:bCs/>
          <w:color w:val="333333"/>
        </w:rPr>
        <w:t xml:space="preserve">rection for </w:t>
      </w:r>
      <w:r w:rsidR="00046224">
        <w:rPr>
          <w:b/>
          <w:bCs/>
          <w:color w:val="333333"/>
        </w:rPr>
        <w:t>Future Study</w:t>
      </w:r>
    </w:p>
    <w:p w14:paraId="02CFC9D5" w14:textId="2AC3ADB3" w:rsidR="00262202" w:rsidRDefault="00B063F7" w:rsidP="002E0A60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480" w:lineRule="auto"/>
        <w:rPr>
          <w:color w:val="333333"/>
        </w:rPr>
      </w:pPr>
      <w:r>
        <w:rPr>
          <w:color w:val="333333"/>
        </w:rPr>
        <w:t>Include clinical</w:t>
      </w:r>
      <w:r w:rsidR="005945D5">
        <w:rPr>
          <w:color w:val="333333"/>
        </w:rPr>
        <w:t xml:space="preserve"> measurements for each patient at the time of diagnosis</w:t>
      </w:r>
      <w:r w:rsidR="00A1343F">
        <w:rPr>
          <w:color w:val="333333"/>
        </w:rPr>
        <w:t xml:space="preserve">. A patient who has been sick for days before coming in to be seen may </w:t>
      </w:r>
      <w:r w:rsidR="00552F04">
        <w:rPr>
          <w:color w:val="333333"/>
        </w:rPr>
        <w:t xml:space="preserve">already be </w:t>
      </w:r>
      <w:r w:rsidR="0007087B">
        <w:rPr>
          <w:color w:val="333333"/>
        </w:rPr>
        <w:t xml:space="preserve">too late to </w:t>
      </w:r>
      <w:r w:rsidR="0053332C">
        <w:rPr>
          <w:color w:val="333333"/>
        </w:rPr>
        <w:t>benefit</w:t>
      </w:r>
      <w:r w:rsidR="0007087B">
        <w:rPr>
          <w:color w:val="333333"/>
        </w:rPr>
        <w:t xml:space="preserve"> from </w:t>
      </w:r>
      <w:r w:rsidR="00646017">
        <w:rPr>
          <w:color w:val="333333"/>
        </w:rPr>
        <w:t>treatment as well as a patient diagnosed at the first sign of sick</w:t>
      </w:r>
      <w:r w:rsidR="00274E1D">
        <w:rPr>
          <w:color w:val="333333"/>
        </w:rPr>
        <w:t>ness</w:t>
      </w:r>
      <w:r w:rsidR="00B33D7C">
        <w:rPr>
          <w:color w:val="333333"/>
        </w:rPr>
        <w:t xml:space="preserve"> </w:t>
      </w:r>
      <w:r w:rsidR="007D0252">
        <w:rPr>
          <w:color w:val="333333"/>
        </w:rPr>
        <w:t>(</w:t>
      </w:r>
      <w:r w:rsidR="00B33D7C">
        <w:rPr>
          <w:color w:val="333333"/>
        </w:rPr>
        <w:t xml:space="preserve">Sun et al. </w:t>
      </w:r>
      <w:r w:rsidR="007D0252">
        <w:rPr>
          <w:color w:val="333333"/>
        </w:rPr>
        <w:t>2020)</w:t>
      </w:r>
      <w:r w:rsidR="00274E1D">
        <w:rPr>
          <w:color w:val="333333"/>
        </w:rPr>
        <w:t>.</w:t>
      </w:r>
    </w:p>
    <w:p w14:paraId="2FEB6B31" w14:textId="01685C47" w:rsidR="008C79C1" w:rsidRDefault="00B15705" w:rsidP="002E0A60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480" w:lineRule="auto"/>
        <w:rPr>
          <w:color w:val="333333"/>
        </w:rPr>
      </w:pPr>
      <w:r>
        <w:rPr>
          <w:color w:val="333333"/>
        </w:rPr>
        <w:t xml:space="preserve">Including COVID vaccination status to see if it </w:t>
      </w:r>
      <w:r w:rsidR="00943E3E">
        <w:rPr>
          <w:color w:val="333333"/>
        </w:rPr>
        <w:t xml:space="preserve">changes mortality.  At the time of this study, </w:t>
      </w:r>
      <w:r w:rsidR="002F0FD7">
        <w:rPr>
          <w:color w:val="333333"/>
        </w:rPr>
        <w:t xml:space="preserve">COVID </w:t>
      </w:r>
      <w:r w:rsidR="00FF2E9D">
        <w:rPr>
          <w:color w:val="333333"/>
        </w:rPr>
        <w:t>vaccination</w:t>
      </w:r>
      <w:r w:rsidR="002F0FD7">
        <w:rPr>
          <w:color w:val="333333"/>
        </w:rPr>
        <w:t>s</w:t>
      </w:r>
      <w:r w:rsidR="00FF2E9D">
        <w:rPr>
          <w:color w:val="333333"/>
        </w:rPr>
        <w:t xml:space="preserve"> </w:t>
      </w:r>
      <w:r w:rsidR="002F0FD7">
        <w:rPr>
          <w:color w:val="333333"/>
        </w:rPr>
        <w:t>were</w:t>
      </w:r>
      <w:r w:rsidR="00FF2E9D">
        <w:rPr>
          <w:color w:val="333333"/>
        </w:rPr>
        <w:t xml:space="preserve"> not </w:t>
      </w:r>
      <w:r w:rsidR="002F0FD7">
        <w:rPr>
          <w:color w:val="333333"/>
        </w:rPr>
        <w:t>documented</w:t>
      </w:r>
      <w:r w:rsidR="00FF2E9D">
        <w:rPr>
          <w:color w:val="333333"/>
        </w:rPr>
        <w:t xml:space="preserve"> in the dataset.</w:t>
      </w:r>
    </w:p>
    <w:p w14:paraId="75F7C907" w14:textId="3DE8071B" w:rsidR="002C132D" w:rsidRDefault="002C132D">
      <w:pPr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color w:val="333333"/>
        </w:rPr>
        <w:br w:type="page"/>
      </w:r>
    </w:p>
    <w:p w14:paraId="09657080" w14:textId="77777777" w:rsidR="002C132D" w:rsidRDefault="002C132D" w:rsidP="002C132D">
      <w:pPr>
        <w:pStyle w:val="NormalWeb"/>
        <w:shd w:val="clear" w:color="auto" w:fill="FFFFFF"/>
        <w:spacing w:before="0" w:beforeAutospacing="0" w:after="0" w:afterAutospacing="0" w:line="480" w:lineRule="auto"/>
        <w:ind w:left="720"/>
        <w:rPr>
          <w:color w:val="333333"/>
        </w:rPr>
      </w:pPr>
    </w:p>
    <w:p w14:paraId="298258B2" w14:textId="7AB8ACCA" w:rsidR="00046224" w:rsidRPr="00A97C3B" w:rsidRDefault="007179A1" w:rsidP="007179A1">
      <w:pPr>
        <w:pStyle w:val="NormalWeb"/>
        <w:shd w:val="clear" w:color="auto" w:fill="FFFFFF"/>
        <w:spacing w:before="0" w:beforeAutospacing="0" w:after="0" w:afterAutospacing="0" w:line="480" w:lineRule="auto"/>
        <w:ind w:firstLine="720"/>
        <w:jc w:val="center"/>
        <w:rPr>
          <w:color w:val="333333"/>
        </w:rPr>
      </w:pPr>
      <w:r w:rsidRPr="00A97C3B">
        <w:rPr>
          <w:b/>
          <w:bCs/>
        </w:rPr>
        <w:t>References</w:t>
      </w:r>
    </w:p>
    <w:p w14:paraId="3B2C67E1" w14:textId="43E202C5" w:rsidR="003B1577" w:rsidRPr="00A97C3B" w:rsidRDefault="003B1577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proofErr w:type="spellStart"/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Akiode</w:t>
      </w:r>
      <w:proofErr w:type="spellEnd"/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, A. (2021). </w:t>
      </w:r>
      <w:r w:rsidR="009F13BC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Visualization, not enough to suggest a relationship; Confirm it with a Statistical test. Retrieved November 10, 2022, from </w:t>
      </w:r>
      <w:hyperlink r:id="rId51" w:history="1">
        <w:r w:rsidR="00A23070" w:rsidRPr="00A97C3B">
          <w:rPr>
            <w:rStyle w:val="Hyperlink"/>
          </w:rPr>
          <w:t xml:space="preserve">Visualization, not enough to suggest a relationship; Confirm it with a Statistical test | by </w:t>
        </w:r>
        <w:proofErr w:type="spellStart"/>
        <w:r w:rsidR="00A23070" w:rsidRPr="00A97C3B">
          <w:rPr>
            <w:rStyle w:val="Hyperlink"/>
          </w:rPr>
          <w:t>Ayobami</w:t>
        </w:r>
        <w:proofErr w:type="spellEnd"/>
        <w:r w:rsidR="00A23070" w:rsidRPr="00A97C3B">
          <w:rPr>
            <w:rStyle w:val="Hyperlink"/>
          </w:rPr>
          <w:t xml:space="preserve"> </w:t>
        </w:r>
        <w:proofErr w:type="spellStart"/>
        <w:r w:rsidR="00A23070" w:rsidRPr="00A97C3B">
          <w:rPr>
            <w:rStyle w:val="Hyperlink"/>
          </w:rPr>
          <w:t>Akiode</w:t>
        </w:r>
        <w:proofErr w:type="spellEnd"/>
        <w:r w:rsidR="00A23070" w:rsidRPr="00A97C3B">
          <w:rPr>
            <w:rStyle w:val="Hyperlink"/>
          </w:rPr>
          <w:t xml:space="preserve"> | Analytics Vidhya | Medium</w:t>
        </w:r>
      </w:hyperlink>
      <w:r w:rsidR="00A23070" w:rsidRPr="00A97C3B">
        <w:t>.</w:t>
      </w:r>
    </w:p>
    <w:p w14:paraId="22A782CA" w14:textId="701044CD" w:rsidR="00580808" w:rsidRPr="00A97C3B" w:rsidRDefault="00580808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Balser, J., J. Ryu, M. Hood, G. Kaplan, J. Perlin, and B. Siegel. (2021). Care Systems COVID-19 Impact Assessment: Lessons Learned and Compelling Needs. </w:t>
      </w:r>
      <w:r w:rsidRPr="00A97C3B">
        <w:rPr>
          <w:rFonts w:ascii="Times New Roman" w:eastAsiaTheme="minorEastAsia" w:hAnsi="Times New Roman" w:cs="Times New Roman"/>
          <w:i/>
          <w:iCs/>
          <w:color w:val="000000"/>
          <w:sz w:val="24"/>
          <w:szCs w:val="24"/>
        </w:rPr>
        <w:t>NAM Perspectives.</w:t>
      </w: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Discussion Paper, National Academy of Medicine, Washington, DC.</w:t>
      </w:r>
      <w:r w:rsidR="00076D35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</w:t>
      </w:r>
      <w:hyperlink r:id="rId52" w:history="1">
        <w:r w:rsidR="00076D35" w:rsidRPr="00A97C3B">
          <w:rPr>
            <w:rStyle w:val="Hyperlink"/>
          </w:rPr>
          <w:t>Care Systems COVID-19 Impact Assessment: Lessons Learned and Compelling Needs - National Academy of Medicine (nam.edu)</w:t>
        </w:r>
      </w:hyperlink>
    </w:p>
    <w:p w14:paraId="37A3FA2E" w14:textId="1A073C78" w:rsidR="00AD7176" w:rsidRPr="00A97C3B" w:rsidRDefault="00AD7176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Bevans, R. (2022). Choosing the Right Statistical Test | Types and Examples. Retrieved November 08, 2022, from </w:t>
      </w:r>
      <w:hyperlink r:id="rId53" w:history="1">
        <w:r w:rsidRPr="00A97C3B">
          <w:rPr>
            <w:rFonts w:ascii="Times New Roman" w:eastAsiaTheme="minorEastAsia" w:hAnsi="Times New Roman" w:cs="Times New Roman"/>
            <w:color w:val="0563C1" w:themeColor="hyperlink"/>
            <w:sz w:val="24"/>
            <w:szCs w:val="24"/>
            <w:u w:val="single"/>
          </w:rPr>
          <w:t>Choosing the Right Statistical Test | Types &amp; Examples (scribbr.com)</w:t>
        </w:r>
      </w:hyperlink>
    </w:p>
    <w:p w14:paraId="28C17CD8" w14:textId="77777777" w:rsidR="00AD7176" w:rsidRPr="00A97C3B" w:rsidRDefault="00AD7176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Bex T. (2021). Beginner’s Guide to XGBoost for Classification Problems.</w:t>
      </w:r>
      <w:bookmarkStart w:id="7" w:name="_Hlk119151373"/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Retrieved November 08, 2022, from</w:t>
      </w:r>
      <w:bookmarkEnd w:id="7"/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</w:t>
      </w:r>
      <w:hyperlink r:id="rId54" w:history="1">
        <w:r w:rsidRPr="00A97C3B">
          <w:rPr>
            <w:rFonts w:ascii="Times New Roman" w:eastAsiaTheme="minorEastAsia" w:hAnsi="Times New Roman" w:cs="Times New Roman"/>
            <w:color w:val="0563C1" w:themeColor="hyperlink"/>
            <w:sz w:val="24"/>
            <w:szCs w:val="24"/>
            <w:u w:val="single"/>
          </w:rPr>
          <w:t>Beginner’s Guide to XGBoost for Classification Problems | Towards Data Science</w:t>
        </w:r>
      </w:hyperlink>
    </w:p>
    <w:p w14:paraId="21DF44E9" w14:textId="4B282327" w:rsidR="00AD7176" w:rsidRPr="00A97C3B" w:rsidRDefault="00AD7176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563C1" w:themeColor="hyperlink"/>
          <w:sz w:val="24"/>
          <w:szCs w:val="24"/>
          <w:u w:val="single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Brownlee, J. (202</w:t>
      </w:r>
      <w:r w:rsidR="00B65429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1</w:t>
      </w: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). </w:t>
      </w:r>
      <w:r w:rsidR="00B65429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Tour of Evaluation Metrics for Imbalanced Classification.</w:t>
      </w: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Retrieved November </w:t>
      </w:r>
      <w:r w:rsidR="00B65429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10</w:t>
      </w: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, 2022, from </w:t>
      </w:r>
      <w:hyperlink r:id="rId55" w:history="1">
        <w:r w:rsidR="00B65429" w:rsidRPr="00A97C3B">
          <w:rPr>
            <w:rStyle w:val="Hyperlink"/>
          </w:rPr>
          <w:t>Tour of Evaluation Metrics for Imbalanced Classification - MachineLearningMastery.com</w:t>
        </w:r>
      </w:hyperlink>
    </w:p>
    <w:p w14:paraId="18A56BEB" w14:textId="04D3DE45" w:rsidR="007041CB" w:rsidRPr="00A97C3B" w:rsidRDefault="007041CB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A97C3B">
        <w:rPr>
          <w:rFonts w:ascii="Times New Roman" w:eastAsiaTheme="minorEastAsia" w:hAnsi="Times New Roman" w:cs="Times New Roman"/>
          <w:sz w:val="24"/>
          <w:szCs w:val="24"/>
        </w:rPr>
        <w:t>Draelos</w:t>
      </w:r>
      <w:proofErr w:type="spellEnd"/>
      <w:r w:rsidR="006D7AFD" w:rsidRPr="00A97C3B">
        <w:rPr>
          <w:rFonts w:ascii="Times New Roman" w:eastAsiaTheme="minorEastAsia" w:hAnsi="Times New Roman" w:cs="Times New Roman"/>
          <w:sz w:val="24"/>
          <w:szCs w:val="24"/>
        </w:rPr>
        <w:t xml:space="preserve">, R. (2019). </w:t>
      </w:r>
      <w:r w:rsidR="00B662F5" w:rsidRPr="00A97C3B">
        <w:rPr>
          <w:rFonts w:ascii="Times New Roman" w:eastAsiaTheme="minorEastAsia" w:hAnsi="Times New Roman" w:cs="Times New Roman"/>
          <w:sz w:val="24"/>
          <w:szCs w:val="24"/>
        </w:rPr>
        <w:t xml:space="preserve">Measuring Performance: AUPRC and Average Precision. </w:t>
      </w:r>
      <w:r w:rsidR="00B662F5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Retrieved November 08, 2022, from </w:t>
      </w:r>
      <w:hyperlink r:id="rId56" w:history="1">
        <w:r w:rsidR="00B662F5" w:rsidRPr="00A97C3B">
          <w:rPr>
            <w:rStyle w:val="Hyperlink"/>
          </w:rPr>
          <w:t>Measuring Performance: AUPRC and Average Precision – Glass Box (glassboxmedicine.com)</w:t>
        </w:r>
      </w:hyperlink>
    </w:p>
    <w:p w14:paraId="0866CAC5" w14:textId="77777777" w:rsidR="00AD7176" w:rsidRPr="00A97C3B" w:rsidRDefault="00AD7176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sz w:val="24"/>
          <w:szCs w:val="24"/>
        </w:rPr>
        <w:t xml:space="preserve">French G, Hulse M, Nguyen D, et al. (2021). Impact of Hospital Strain on Excess Deaths During the COVID-19 Pandemic — United States, July 2020–July 2021. </w:t>
      </w:r>
      <w:r w:rsidRPr="00A97C3B"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MMWR Morb Mortal </w:t>
      </w:r>
      <w:r w:rsidRPr="00A97C3B">
        <w:rPr>
          <w:rFonts w:ascii="Times New Roman" w:eastAsiaTheme="minorEastAsia" w:hAnsi="Times New Roman" w:cs="Times New Roman"/>
          <w:i/>
          <w:iCs/>
          <w:sz w:val="24"/>
          <w:szCs w:val="24"/>
        </w:rPr>
        <w:lastRenderedPageBreak/>
        <w:t>Wkly Rep</w:t>
      </w:r>
      <w:r w:rsidRPr="00A97C3B">
        <w:rPr>
          <w:rFonts w:ascii="Times New Roman" w:eastAsiaTheme="minorEastAsia" w:hAnsi="Times New Roman" w:cs="Times New Roman"/>
          <w:sz w:val="24"/>
          <w:szCs w:val="24"/>
        </w:rPr>
        <w:t>,</w:t>
      </w:r>
      <w:r w:rsidRPr="00A97C3B"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 70, </w:t>
      </w:r>
      <w:r w:rsidRPr="00A97C3B">
        <w:rPr>
          <w:rFonts w:ascii="Times New Roman" w:eastAsiaTheme="minorEastAsia" w:hAnsi="Times New Roman" w:cs="Times New Roman"/>
          <w:sz w:val="24"/>
          <w:szCs w:val="24"/>
        </w:rPr>
        <w:t xml:space="preserve">1613–1616. </w:t>
      </w:r>
      <w:hyperlink r:id="rId57" w:anchor="suggestedcitation" w:history="1">
        <w:r w:rsidRPr="00A97C3B">
          <w:rPr>
            <w:rFonts w:ascii="Times New Roman" w:eastAsiaTheme="minorEastAsia" w:hAnsi="Times New Roman" w:cs="Times New Roman"/>
            <w:color w:val="0563C1" w:themeColor="hyperlink"/>
            <w:sz w:val="24"/>
            <w:szCs w:val="24"/>
            <w:u w:val="single"/>
          </w:rPr>
          <w:t>Impact of Hospital Strain on Excess Deaths During the COVID-19 Pandemic — United States, July 2020–July 2021 | MMWR (cdc.gov)</w:t>
        </w:r>
      </w:hyperlink>
      <w:r w:rsidRPr="00A97C3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2FD5D242" w14:textId="475C7284" w:rsidR="005824F3" w:rsidRPr="00A97C3B" w:rsidRDefault="005824F3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Gupta, S. (2020). </w:t>
      </w:r>
      <w:r w:rsidR="001C0EEB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Pros and cons of various Machine Learning algorithms. Retrieved November 10, 2022, from</w:t>
      </w:r>
      <w:r w:rsidR="00331E8C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</w:t>
      </w:r>
      <w:hyperlink r:id="rId58" w:history="1">
        <w:r w:rsidR="00331E8C" w:rsidRPr="00A97C3B">
          <w:rPr>
            <w:rStyle w:val="Hyperlink"/>
          </w:rPr>
          <w:t>Pros and cons of various Machine Learning algorithms | by Shailaja Gupta | Towards Data Science</w:t>
        </w:r>
      </w:hyperlink>
    </w:p>
    <w:p w14:paraId="022D6B2E" w14:textId="38EFED5E" w:rsidR="00A920A5" w:rsidRPr="00A97C3B" w:rsidRDefault="00A920A5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Hick, J. L., D. Hanfling, M. Wynia, and E. Toner. </w:t>
      </w:r>
      <w:r w:rsidR="00CD7C70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(</w:t>
      </w: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2021</w:t>
      </w:r>
      <w:r w:rsidR="00CD7C70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)</w:t>
      </w: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. Crisis Standards of Care and COVID-19: What Did We Learn? How Do We Ensure Equity? What Should We Do? </w:t>
      </w:r>
      <w:r w:rsidRPr="00A97C3B">
        <w:rPr>
          <w:rFonts w:ascii="Times New Roman" w:eastAsiaTheme="minorEastAsia" w:hAnsi="Times New Roman" w:cs="Times New Roman"/>
          <w:i/>
          <w:iCs/>
          <w:color w:val="000000"/>
          <w:sz w:val="24"/>
          <w:szCs w:val="24"/>
        </w:rPr>
        <w:t>NAM Perspectives.</w:t>
      </w: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Discussion, National Academy of Medicine, Washington, DC.</w:t>
      </w:r>
      <w:r w:rsidR="00367FEB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</w:t>
      </w:r>
      <w:hyperlink r:id="rId59" w:history="1">
        <w:r w:rsidR="00367FEB" w:rsidRPr="00A97C3B">
          <w:rPr>
            <w:rStyle w:val="Hyperlink"/>
          </w:rPr>
          <w:t>Crisis Standards of Care and COVID-19: What Did We Learn? How Do We Ensure Equity? What Should We Do? - National Academy of Medicine (nam.edu)</w:t>
        </w:r>
      </w:hyperlink>
    </w:p>
    <w:p w14:paraId="6A7D9725" w14:textId="63B564D0" w:rsidR="00AD7176" w:rsidRPr="00A97C3B" w:rsidRDefault="00AD7176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Khera, N., Santesmasses, D., Kerepesi, C., &amp; Gladyshev, V. N. (2021). COVID-19 mortality rate in children is U-shaped. </w:t>
      </w:r>
      <w:r w:rsidRPr="00A97C3B">
        <w:rPr>
          <w:rFonts w:ascii="Times New Roman" w:eastAsiaTheme="minorEastAsia" w:hAnsi="Times New Roman" w:cs="Times New Roman"/>
          <w:i/>
          <w:iCs/>
          <w:color w:val="000000"/>
          <w:sz w:val="24"/>
          <w:szCs w:val="24"/>
        </w:rPr>
        <w:t>Aging, 13(16)</w:t>
      </w: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, 19954–19962. </w:t>
      </w:r>
      <w:hyperlink r:id="rId60" w:history="1">
        <w:r w:rsidRPr="00A97C3B">
          <w:rPr>
            <w:rFonts w:ascii="Times New Roman" w:eastAsiaTheme="minorEastAsia" w:hAnsi="Times New Roman" w:cs="Times New Roman"/>
            <w:color w:val="0563C1" w:themeColor="hyperlink"/>
            <w:sz w:val="24"/>
            <w:szCs w:val="24"/>
            <w:u w:val="single"/>
          </w:rPr>
          <w:t>COVID-19 mortality rate in children is U-shaped - PubMed (nih.gov)</w:t>
        </w:r>
      </w:hyperlink>
    </w:p>
    <w:p w14:paraId="67F3341C" w14:textId="4364100F" w:rsidR="004C3E69" w:rsidRPr="00A97C3B" w:rsidRDefault="004C3E69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proofErr w:type="spellStart"/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Koehrsen</w:t>
      </w:r>
      <w:proofErr w:type="spellEnd"/>
      <w:r w:rsidR="00527E63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, W. (2018). A Conceptual Explanation of Bayesian Hyperparameter Optimization for Machine Learning. Retrieved November 15, 2022, from Retrieved November 15, 2022, from </w:t>
      </w:r>
      <w:hyperlink r:id="rId61" w:history="1">
        <w:r w:rsidR="00504690" w:rsidRPr="00A97C3B">
          <w:rPr>
            <w:rStyle w:val="Hyperlink"/>
          </w:rPr>
          <w:t xml:space="preserve">A Conceptual Explanation of Bayesian Hyperparameter Optimization for Machine Learning | by Will </w:t>
        </w:r>
        <w:proofErr w:type="spellStart"/>
        <w:r w:rsidR="00504690" w:rsidRPr="00A97C3B">
          <w:rPr>
            <w:rStyle w:val="Hyperlink"/>
          </w:rPr>
          <w:t>Koehrsen</w:t>
        </w:r>
        <w:proofErr w:type="spellEnd"/>
        <w:r w:rsidR="00504690" w:rsidRPr="00A97C3B">
          <w:rPr>
            <w:rStyle w:val="Hyperlink"/>
          </w:rPr>
          <w:t xml:space="preserve"> | Towards Data Science</w:t>
        </w:r>
      </w:hyperlink>
    </w:p>
    <w:p w14:paraId="44FDD0FB" w14:textId="7822FC39" w:rsidR="00B66830" w:rsidRPr="00A97C3B" w:rsidRDefault="00B66830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Kumaraswamy, A. (2018). </w:t>
      </w:r>
      <w:r w:rsidR="007A2C6D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10 reasons why data scientists love </w:t>
      </w:r>
      <w:proofErr w:type="spellStart"/>
      <w:r w:rsidR="007A2C6D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Jupyter</w:t>
      </w:r>
      <w:proofErr w:type="spellEnd"/>
      <w:r w:rsidR="007A2C6D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notebooks. </w:t>
      </w:r>
      <w:r w:rsidR="006F7D30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Retrieved November </w:t>
      </w:r>
      <w:r w:rsidR="00AF5356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15</w:t>
      </w:r>
      <w:r w:rsidR="006F7D30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, 2022, from</w:t>
      </w:r>
      <w:r w:rsidR="00AF5356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</w:t>
      </w:r>
      <w:hyperlink r:id="rId62" w:history="1">
        <w:r w:rsidR="004C31EB" w:rsidRPr="00A97C3B">
          <w:rPr>
            <w:rStyle w:val="Hyperlink"/>
          </w:rPr>
          <w:t xml:space="preserve">10 reasons why data scientists love </w:t>
        </w:r>
        <w:proofErr w:type="spellStart"/>
        <w:r w:rsidR="004C31EB" w:rsidRPr="00A97C3B">
          <w:rPr>
            <w:rStyle w:val="Hyperlink"/>
          </w:rPr>
          <w:t>Jupyter</w:t>
        </w:r>
        <w:proofErr w:type="spellEnd"/>
        <w:r w:rsidR="004C31EB" w:rsidRPr="00A97C3B">
          <w:rPr>
            <w:rStyle w:val="Hyperlink"/>
          </w:rPr>
          <w:t xml:space="preserve"> notebooks | Packt Hub (packtpub.com)</w:t>
        </w:r>
      </w:hyperlink>
    </w:p>
    <w:p w14:paraId="6F1C4D64" w14:textId="3B839789" w:rsidR="00AD7176" w:rsidRPr="00A97C3B" w:rsidRDefault="00AA79D4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Lundberg, S. (2018). Interpretable Machine Learning with XGBoost. Retrieved November </w:t>
      </w:r>
      <w:r w:rsidR="007D0263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19</w:t>
      </w: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, 2022, from </w:t>
      </w:r>
      <w:hyperlink r:id="rId63" w:history="1">
        <w:r w:rsidR="007D0263" w:rsidRPr="00A97C3B">
          <w:rPr>
            <w:rStyle w:val="Hyperlink"/>
          </w:rPr>
          <w:t>Interpretable Machine Learning with XGBoost | by Scott Lundberg | Towards Data Science</w:t>
        </w:r>
      </w:hyperlink>
    </w:p>
    <w:p w14:paraId="7EDA0255" w14:textId="0B4946BA" w:rsidR="00926DD7" w:rsidRPr="00A97C3B" w:rsidRDefault="00926DD7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lastRenderedPageBreak/>
        <w:t xml:space="preserve">Mumtaz, A. (2020). </w:t>
      </w:r>
      <w:r w:rsidR="00460DB3"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How to Effectively Predict Imbalanced Classes in Python. Retrieved November 08, 2022, from </w:t>
      </w:r>
      <w:hyperlink r:id="rId64" w:history="1">
        <w:r w:rsidR="00460DB3" w:rsidRPr="00A97C3B">
          <w:rPr>
            <w:rStyle w:val="Hyperlink"/>
          </w:rPr>
          <w:t>How to Predict Imbalanced Classes in Python | Towards Data Science</w:t>
        </w:r>
      </w:hyperlink>
    </w:p>
    <w:p w14:paraId="23023B94" w14:textId="6C6481C5" w:rsidR="00367FEB" w:rsidRPr="00A97C3B" w:rsidRDefault="00367FEB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Office of the Assistant Secretary for Planning and Evaluation. (2022). Impact of the COVID-19 pandemic on the hospital and outpatient clinician workforce: challenges and policy responses. (Issue Brief No. HP-2022-13). U.S. Department of Health and Human Services. </w:t>
      </w:r>
      <w:hyperlink r:id="rId65" w:history="1">
        <w:r w:rsidRPr="00A97C3B">
          <w:rPr>
            <w:rStyle w:val="Hyperlink"/>
          </w:rPr>
          <w:t>aspe-covid-workforce-report.pdf (hhs.gov)</w:t>
        </w:r>
      </w:hyperlink>
    </w:p>
    <w:p w14:paraId="3078705D" w14:textId="53F2C1D0" w:rsidR="00AD7176" w:rsidRPr="00A97C3B" w:rsidRDefault="00AD7176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Singh, M. (2022). Python Vs R in 2022! Retrieved November 11, 2022, from </w:t>
      </w:r>
      <w:hyperlink r:id="rId66" w:history="1">
        <w:r w:rsidRPr="00A97C3B">
          <w:rPr>
            <w:rFonts w:ascii="Times New Roman" w:eastAsiaTheme="minorEastAsia" w:hAnsi="Times New Roman" w:cs="Times New Roman"/>
            <w:color w:val="0563C1" w:themeColor="hyperlink"/>
            <w:sz w:val="24"/>
            <w:szCs w:val="24"/>
            <w:u w:val="single"/>
          </w:rPr>
          <w:t>Python Vs R in 2022! Welcome back! R and Python are very… | by Manpreet Singh | Medium</w:t>
        </w:r>
      </w:hyperlink>
    </w:p>
    <w:p w14:paraId="576DEB79" w14:textId="32E719E9" w:rsidR="007D0252" w:rsidRPr="00A97C3B" w:rsidRDefault="007D0252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Sun, Q., Qiu, H., Huang, M., &amp; Yang, Y. (2020). Lower mortality of COVID-19 by early recognition and intervention: experience from Jiangsu Province. </w:t>
      </w:r>
      <w:r w:rsidRPr="00A97C3B">
        <w:rPr>
          <w:rFonts w:ascii="Times New Roman" w:eastAsiaTheme="minorEastAsia" w:hAnsi="Times New Roman" w:cs="Times New Roman"/>
          <w:i/>
          <w:iCs/>
          <w:color w:val="000000"/>
          <w:sz w:val="24"/>
          <w:szCs w:val="24"/>
        </w:rPr>
        <w:t>Annals of intensive care, 10(1)</w:t>
      </w:r>
      <w:r w:rsidRPr="00A97C3B">
        <w:rPr>
          <w:rFonts w:ascii="Times New Roman" w:eastAsiaTheme="minorEastAsia" w:hAnsi="Times New Roman" w:cs="Times New Roman"/>
          <w:color w:val="000000"/>
          <w:sz w:val="24"/>
          <w:szCs w:val="24"/>
        </w:rPr>
        <w:t>, 33. https://doi.org/10.1186/s13613-020-00650-2</w:t>
      </w:r>
    </w:p>
    <w:p w14:paraId="5858491C" w14:textId="77777777" w:rsidR="00367FEB" w:rsidRPr="00A97C3B" w:rsidRDefault="00AD7176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color w:val="0563C1" w:themeColor="hyperlink"/>
          <w:sz w:val="24"/>
          <w:szCs w:val="24"/>
          <w:u w:val="single"/>
        </w:rPr>
      </w:pPr>
      <w:r w:rsidRPr="00A97C3B">
        <w:rPr>
          <w:rFonts w:ascii="Times New Roman" w:eastAsiaTheme="minorEastAsia" w:hAnsi="Times New Roman" w:cs="Times New Roman"/>
          <w:sz w:val="24"/>
          <w:szCs w:val="24"/>
        </w:rPr>
        <w:t xml:space="preserve">Walonoski, J., Klaus, S., Granger, E., Hall, D., Gregorowicz, A., Neyarapally, G., Watson, A., &amp; Eastman, J. (2020). Synthea™ Novel coronavirus (COVID-19) model and synthetic data set. </w:t>
      </w:r>
      <w:r w:rsidRPr="00A97C3B">
        <w:rPr>
          <w:rFonts w:ascii="Times New Roman" w:eastAsiaTheme="minorEastAsia" w:hAnsi="Times New Roman" w:cs="Times New Roman"/>
          <w:i/>
          <w:iCs/>
          <w:sz w:val="24"/>
          <w:szCs w:val="24"/>
        </w:rPr>
        <w:t>Intelligence-based medicine, 1</w:t>
      </w:r>
      <w:r w:rsidRPr="00A97C3B">
        <w:rPr>
          <w:rFonts w:ascii="Times New Roman" w:eastAsiaTheme="minorEastAsia" w:hAnsi="Times New Roman" w:cs="Times New Roman"/>
          <w:sz w:val="24"/>
          <w:szCs w:val="24"/>
        </w:rPr>
        <w:t xml:space="preserve">, 100007. </w:t>
      </w:r>
      <w:hyperlink r:id="rId67" w:history="1">
        <w:r w:rsidRPr="00A97C3B">
          <w:rPr>
            <w:rFonts w:ascii="Times New Roman" w:eastAsiaTheme="minorEastAsia" w:hAnsi="Times New Roman" w:cs="Times New Roman"/>
            <w:color w:val="0563C1" w:themeColor="hyperlink"/>
            <w:sz w:val="24"/>
            <w:szCs w:val="24"/>
            <w:u w:val="single"/>
          </w:rPr>
          <w:t>Synthea™ Novel coronavirus (COVID-19) model and synthetic data set - ScienceDirect</w:t>
        </w:r>
      </w:hyperlink>
    </w:p>
    <w:p w14:paraId="67D18387" w14:textId="2454D6EC" w:rsidR="003234AC" w:rsidRDefault="00AD7176" w:rsidP="00A860C9">
      <w:pPr>
        <w:spacing w:line="480" w:lineRule="auto"/>
        <w:ind w:left="720" w:hanging="720"/>
        <w:rPr>
          <w:rFonts w:ascii="Times New Roman" w:hAnsi="Times New Roman" w:cs="Times New Roman"/>
          <w:color w:val="333333"/>
          <w:sz w:val="24"/>
          <w:szCs w:val="24"/>
        </w:rPr>
      </w:pPr>
      <w:r w:rsidRPr="00A97C3B">
        <w:rPr>
          <w:rFonts w:ascii="Times New Roman" w:eastAsiaTheme="minorEastAsia" w:hAnsi="Times New Roman" w:cs="Times New Roman"/>
          <w:sz w:val="24"/>
          <w:szCs w:val="24"/>
        </w:rPr>
        <w:t xml:space="preserve">Walonoski, J., Kramer, M., Nichols, J., Quina, A., Moesel, C., Hall, D., Duffett, C., Dube, K., Gallagher, T., &amp; McLachlan, S. (2018). Synthea: An approach, method, and software mechanism for generating synthetic patients and the synthetic electronic health care record. </w:t>
      </w:r>
      <w:r w:rsidRPr="00A97C3B">
        <w:rPr>
          <w:rFonts w:ascii="Times New Roman" w:eastAsiaTheme="minorEastAsia" w:hAnsi="Times New Roman" w:cs="Times New Roman"/>
          <w:i/>
          <w:iCs/>
          <w:sz w:val="24"/>
          <w:szCs w:val="24"/>
        </w:rPr>
        <w:t>Journal of the American Medical Informatics Association: JAMIA, 25(3)</w:t>
      </w:r>
      <w:r w:rsidRPr="00A97C3B">
        <w:rPr>
          <w:rFonts w:ascii="Times New Roman" w:eastAsiaTheme="minorEastAsia" w:hAnsi="Times New Roman" w:cs="Times New Roman"/>
          <w:sz w:val="24"/>
          <w:szCs w:val="24"/>
        </w:rPr>
        <w:t xml:space="preserve">, 230–238. </w:t>
      </w:r>
      <w:hyperlink r:id="rId68" w:history="1">
        <w:r w:rsidRPr="00A97C3B">
          <w:rPr>
            <w:rFonts w:ascii="Times New Roman" w:eastAsiaTheme="minorEastAsia" w:hAnsi="Times New Roman" w:cs="Times New Roman"/>
            <w:color w:val="0563C1" w:themeColor="hyperlink"/>
            <w:sz w:val="24"/>
            <w:szCs w:val="24"/>
            <w:u w:val="single"/>
          </w:rPr>
          <w:t>Synthea: An approach, method, and software mechanism for generating synthetic patients and the synthetic electronic health care record - PubMed (nih.gov)</w:t>
        </w:r>
      </w:hyperlink>
      <w:r w:rsidR="003234AC" w:rsidRPr="009F0A5D">
        <w:rPr>
          <w:rFonts w:ascii="Times New Roman" w:hAnsi="Times New Roman" w:cs="Times New Roman"/>
          <w:color w:val="333333"/>
          <w:sz w:val="24"/>
          <w:szCs w:val="24"/>
        </w:rPr>
        <w:t> </w:t>
      </w:r>
    </w:p>
    <w:p w14:paraId="65C5D115" w14:textId="52CCA68C" w:rsidR="000259E6" w:rsidRPr="00367FEB" w:rsidRDefault="000259E6" w:rsidP="00A860C9">
      <w:pPr>
        <w:spacing w:line="480" w:lineRule="auto"/>
        <w:ind w:left="720" w:hanging="720"/>
        <w:rPr>
          <w:rFonts w:ascii="Times New Roman" w:eastAsiaTheme="minorEastAsia" w:hAnsi="Times New Roman" w:cs="Times New Roman"/>
          <w:sz w:val="24"/>
          <w:szCs w:val="24"/>
        </w:rPr>
      </w:pPr>
      <w:r w:rsidRPr="00A50849">
        <w:rPr>
          <w:rFonts w:ascii="Times New Roman" w:eastAsiaTheme="minorEastAsia" w:hAnsi="Times New Roman" w:cs="Times New Roman"/>
          <w:sz w:val="24"/>
          <w:szCs w:val="24"/>
        </w:rPr>
        <w:lastRenderedPageBreak/>
        <w:t>Zghebi SS, and ot</w:t>
      </w:r>
      <w:r w:rsidRPr="000259E6">
        <w:rPr>
          <w:rFonts w:ascii="Times New Roman" w:eastAsiaTheme="minorEastAsia" w:hAnsi="Times New Roman" w:cs="Times New Roman"/>
          <w:sz w:val="24"/>
          <w:szCs w:val="24"/>
        </w:rPr>
        <w:t>hers. (2020)</w:t>
      </w:r>
      <w:r>
        <w:rPr>
          <w:rFonts w:ascii="Times New Roman" w:eastAsiaTheme="minorEastAsia" w:hAnsi="Times New Roman" w:cs="Times New Roman"/>
          <w:sz w:val="24"/>
          <w:szCs w:val="24"/>
        </w:rPr>
        <w:t>.</w:t>
      </w:r>
      <w:r w:rsidRPr="000259E6">
        <w:rPr>
          <w:rFonts w:ascii="Times New Roman" w:eastAsiaTheme="minorEastAsia" w:hAnsi="Times New Roman" w:cs="Times New Roman"/>
          <w:sz w:val="24"/>
          <w:szCs w:val="24"/>
        </w:rPr>
        <w:t xml:space="preserve"> Development and validation of the Diabetes Severity Score (DISSCO) in 139626 individuals with type 2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0259E6">
        <w:rPr>
          <w:rFonts w:ascii="Times New Roman" w:eastAsiaTheme="minorEastAsia" w:hAnsi="Times New Roman" w:cs="Times New Roman"/>
          <w:sz w:val="24"/>
          <w:szCs w:val="24"/>
        </w:rPr>
        <w:t>diabetes: a retrospective cohort study. BMJ Open Diabetes Res Care.;8:e000962</w:t>
      </w:r>
      <w:r w:rsidRPr="000259E6">
        <w:rPr>
          <w:rFonts w:ascii="Times New Roman" w:eastAsiaTheme="minorEastAsia" w:hAnsi="Times New Roman" w:cs="Times New Roman"/>
          <w:sz w:val="24"/>
          <w:szCs w:val="24"/>
        </w:rPr>
        <w:cr/>
      </w:r>
    </w:p>
    <w:p w14:paraId="6BAFD16B" w14:textId="37F7DD22" w:rsidR="003234AC" w:rsidRDefault="003234AC" w:rsidP="00A860C9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color w:val="333333"/>
        </w:rPr>
      </w:pPr>
    </w:p>
    <w:p w14:paraId="4EE3D4EE" w14:textId="08723B19" w:rsidR="008A6ECE" w:rsidRPr="009F0A5D" w:rsidRDefault="008A6ECE" w:rsidP="00A860C9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color w:val="333333"/>
        </w:rPr>
      </w:pPr>
    </w:p>
    <w:p w14:paraId="1513F444" w14:textId="39356D9F" w:rsidR="00DB622D" w:rsidRDefault="00DB622D" w:rsidP="00A860C9"/>
    <w:p w14:paraId="51BB3F55" w14:textId="1779802A" w:rsidR="00C34527" w:rsidRDefault="00C34527" w:rsidP="00A860C9"/>
    <w:p w14:paraId="2B368E65" w14:textId="670188F0" w:rsidR="00C34527" w:rsidRDefault="00C34527" w:rsidP="00A860C9"/>
    <w:p w14:paraId="40EF4DA2" w14:textId="4F49D1A8" w:rsidR="00C34527" w:rsidRDefault="00C34527" w:rsidP="00A860C9"/>
    <w:sectPr w:rsidR="00C34527">
      <w:head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F0910" w14:textId="77777777" w:rsidR="00F31AB1" w:rsidRDefault="00F31AB1" w:rsidP="0055481B">
      <w:pPr>
        <w:spacing w:line="240" w:lineRule="auto"/>
      </w:pPr>
      <w:r>
        <w:separator/>
      </w:r>
    </w:p>
  </w:endnote>
  <w:endnote w:type="continuationSeparator" w:id="0">
    <w:p w14:paraId="1A6881BD" w14:textId="77777777" w:rsidR="00F31AB1" w:rsidRDefault="00F31AB1" w:rsidP="005548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353A4" w14:textId="77777777" w:rsidR="00F31AB1" w:rsidRDefault="00F31AB1" w:rsidP="0055481B">
      <w:pPr>
        <w:spacing w:line="240" w:lineRule="auto"/>
      </w:pPr>
      <w:r>
        <w:separator/>
      </w:r>
    </w:p>
  </w:footnote>
  <w:footnote w:type="continuationSeparator" w:id="0">
    <w:p w14:paraId="4B2AE926" w14:textId="77777777" w:rsidR="00F31AB1" w:rsidRDefault="00F31AB1" w:rsidP="0055481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5730996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B9208D5" w14:textId="748F90BA" w:rsidR="0055481B" w:rsidRDefault="0055481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B19C50" w14:textId="77777777" w:rsidR="0055481B" w:rsidRDefault="005548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F32EA"/>
    <w:multiLevelType w:val="hybridMultilevel"/>
    <w:tmpl w:val="2416A1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4F4B1B"/>
    <w:multiLevelType w:val="hybridMultilevel"/>
    <w:tmpl w:val="00F8ACA0"/>
    <w:lvl w:ilvl="0" w:tplc="3DB6E62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9C807D5"/>
    <w:multiLevelType w:val="multilevel"/>
    <w:tmpl w:val="3620C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A6D0302"/>
    <w:multiLevelType w:val="hybridMultilevel"/>
    <w:tmpl w:val="61A6977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8181048">
    <w:abstractNumId w:val="2"/>
  </w:num>
  <w:num w:numId="2" w16cid:durableId="1456370790">
    <w:abstractNumId w:val="3"/>
  </w:num>
  <w:num w:numId="3" w16cid:durableId="413477694">
    <w:abstractNumId w:val="0"/>
  </w:num>
  <w:num w:numId="4" w16cid:durableId="136971934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manda Terzin">
    <w15:presenceInfo w15:providerId="Windows Live" w15:userId="832fae0fdf71118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I3N7A0tTAxMbW0MDFQ0lEKTi0uzszPAykwrQUAXtLYyywAAAA="/>
  </w:docVars>
  <w:rsids>
    <w:rsidRoot w:val="00DB622D"/>
    <w:rsid w:val="00000320"/>
    <w:rsid w:val="00002239"/>
    <w:rsid w:val="000041E0"/>
    <w:rsid w:val="00004997"/>
    <w:rsid w:val="0000610C"/>
    <w:rsid w:val="00007185"/>
    <w:rsid w:val="000073BD"/>
    <w:rsid w:val="000075F6"/>
    <w:rsid w:val="0001064E"/>
    <w:rsid w:val="000109E6"/>
    <w:rsid w:val="00011A45"/>
    <w:rsid w:val="00012444"/>
    <w:rsid w:val="00012F49"/>
    <w:rsid w:val="0001515F"/>
    <w:rsid w:val="000171C6"/>
    <w:rsid w:val="00017CCB"/>
    <w:rsid w:val="00020672"/>
    <w:rsid w:val="00024048"/>
    <w:rsid w:val="000259E6"/>
    <w:rsid w:val="000301D0"/>
    <w:rsid w:val="0003463D"/>
    <w:rsid w:val="00034C30"/>
    <w:rsid w:val="00034E91"/>
    <w:rsid w:val="00040849"/>
    <w:rsid w:val="00040C4A"/>
    <w:rsid w:val="000416DE"/>
    <w:rsid w:val="00046224"/>
    <w:rsid w:val="00046BD9"/>
    <w:rsid w:val="00047DEA"/>
    <w:rsid w:val="00051351"/>
    <w:rsid w:val="00052968"/>
    <w:rsid w:val="000532C5"/>
    <w:rsid w:val="00053C12"/>
    <w:rsid w:val="0005549D"/>
    <w:rsid w:val="00057D0A"/>
    <w:rsid w:val="00062F49"/>
    <w:rsid w:val="00064077"/>
    <w:rsid w:val="00064926"/>
    <w:rsid w:val="00066E4F"/>
    <w:rsid w:val="0007087B"/>
    <w:rsid w:val="00073664"/>
    <w:rsid w:val="00075AC3"/>
    <w:rsid w:val="00075D17"/>
    <w:rsid w:val="00075F62"/>
    <w:rsid w:val="00076627"/>
    <w:rsid w:val="00076D35"/>
    <w:rsid w:val="0008223C"/>
    <w:rsid w:val="000824C7"/>
    <w:rsid w:val="00082803"/>
    <w:rsid w:val="000845A2"/>
    <w:rsid w:val="000904C6"/>
    <w:rsid w:val="00090B77"/>
    <w:rsid w:val="00090D7B"/>
    <w:rsid w:val="00091660"/>
    <w:rsid w:val="00091771"/>
    <w:rsid w:val="00091B3A"/>
    <w:rsid w:val="000925AF"/>
    <w:rsid w:val="00097290"/>
    <w:rsid w:val="00097A2A"/>
    <w:rsid w:val="000A1518"/>
    <w:rsid w:val="000A1A39"/>
    <w:rsid w:val="000A56AE"/>
    <w:rsid w:val="000A63F1"/>
    <w:rsid w:val="000A7C56"/>
    <w:rsid w:val="000B149E"/>
    <w:rsid w:val="000B2DD6"/>
    <w:rsid w:val="000B434C"/>
    <w:rsid w:val="000B5321"/>
    <w:rsid w:val="000B6701"/>
    <w:rsid w:val="000C2AD4"/>
    <w:rsid w:val="000C31C4"/>
    <w:rsid w:val="000C323E"/>
    <w:rsid w:val="000C4441"/>
    <w:rsid w:val="000D11DB"/>
    <w:rsid w:val="000D419D"/>
    <w:rsid w:val="000D4FBD"/>
    <w:rsid w:val="000D7662"/>
    <w:rsid w:val="000D7EE6"/>
    <w:rsid w:val="000E05BD"/>
    <w:rsid w:val="000E0CA9"/>
    <w:rsid w:val="000E51FE"/>
    <w:rsid w:val="000E5846"/>
    <w:rsid w:val="000E70A9"/>
    <w:rsid w:val="000E76ED"/>
    <w:rsid w:val="000F2825"/>
    <w:rsid w:val="000F2DCA"/>
    <w:rsid w:val="000F38B8"/>
    <w:rsid w:val="000F40F0"/>
    <w:rsid w:val="000F5CFE"/>
    <w:rsid w:val="000F5E22"/>
    <w:rsid w:val="000F6375"/>
    <w:rsid w:val="001022B3"/>
    <w:rsid w:val="00103D92"/>
    <w:rsid w:val="00107067"/>
    <w:rsid w:val="0010752A"/>
    <w:rsid w:val="001141A4"/>
    <w:rsid w:val="001142BF"/>
    <w:rsid w:val="001231F8"/>
    <w:rsid w:val="00130692"/>
    <w:rsid w:val="00131A33"/>
    <w:rsid w:val="00132BDA"/>
    <w:rsid w:val="001335DB"/>
    <w:rsid w:val="00134BBA"/>
    <w:rsid w:val="00135237"/>
    <w:rsid w:val="00137392"/>
    <w:rsid w:val="00140B21"/>
    <w:rsid w:val="00142062"/>
    <w:rsid w:val="00143250"/>
    <w:rsid w:val="001439CD"/>
    <w:rsid w:val="0014484D"/>
    <w:rsid w:val="001458DE"/>
    <w:rsid w:val="00146621"/>
    <w:rsid w:val="00147A37"/>
    <w:rsid w:val="0015223B"/>
    <w:rsid w:val="00154136"/>
    <w:rsid w:val="00155F28"/>
    <w:rsid w:val="001605A4"/>
    <w:rsid w:val="00160B85"/>
    <w:rsid w:val="00162AB5"/>
    <w:rsid w:val="00162FA2"/>
    <w:rsid w:val="001639B7"/>
    <w:rsid w:val="00163C3B"/>
    <w:rsid w:val="00165794"/>
    <w:rsid w:val="00167FD3"/>
    <w:rsid w:val="0017566D"/>
    <w:rsid w:val="00175B7F"/>
    <w:rsid w:val="00176250"/>
    <w:rsid w:val="001766CF"/>
    <w:rsid w:val="00177042"/>
    <w:rsid w:val="001804F6"/>
    <w:rsid w:val="00181918"/>
    <w:rsid w:val="001825D3"/>
    <w:rsid w:val="00182672"/>
    <w:rsid w:val="00184277"/>
    <w:rsid w:val="00191121"/>
    <w:rsid w:val="00192267"/>
    <w:rsid w:val="0019249F"/>
    <w:rsid w:val="001931DF"/>
    <w:rsid w:val="00193EB3"/>
    <w:rsid w:val="00193F6D"/>
    <w:rsid w:val="00196B60"/>
    <w:rsid w:val="001A0E9B"/>
    <w:rsid w:val="001A39F1"/>
    <w:rsid w:val="001A3DCE"/>
    <w:rsid w:val="001A3FBF"/>
    <w:rsid w:val="001A64E7"/>
    <w:rsid w:val="001A717E"/>
    <w:rsid w:val="001A7385"/>
    <w:rsid w:val="001B0150"/>
    <w:rsid w:val="001B0D59"/>
    <w:rsid w:val="001B1E85"/>
    <w:rsid w:val="001B2E99"/>
    <w:rsid w:val="001B52E7"/>
    <w:rsid w:val="001B61A2"/>
    <w:rsid w:val="001B625C"/>
    <w:rsid w:val="001C0010"/>
    <w:rsid w:val="001C0EEB"/>
    <w:rsid w:val="001C1A8B"/>
    <w:rsid w:val="001C2BAF"/>
    <w:rsid w:val="001C3233"/>
    <w:rsid w:val="001C42C7"/>
    <w:rsid w:val="001C4EAD"/>
    <w:rsid w:val="001C5CF0"/>
    <w:rsid w:val="001C649C"/>
    <w:rsid w:val="001C75DE"/>
    <w:rsid w:val="001D264F"/>
    <w:rsid w:val="001D3F26"/>
    <w:rsid w:val="001D524B"/>
    <w:rsid w:val="001E003D"/>
    <w:rsid w:val="001E0D9A"/>
    <w:rsid w:val="001E0DE8"/>
    <w:rsid w:val="001E2A07"/>
    <w:rsid w:val="001E2E4E"/>
    <w:rsid w:val="001E6356"/>
    <w:rsid w:val="001E7BB9"/>
    <w:rsid w:val="001F3786"/>
    <w:rsid w:val="001F39CE"/>
    <w:rsid w:val="001F3D42"/>
    <w:rsid w:val="001F5632"/>
    <w:rsid w:val="001F5BAC"/>
    <w:rsid w:val="001F5CC4"/>
    <w:rsid w:val="00202DC5"/>
    <w:rsid w:val="0020349D"/>
    <w:rsid w:val="0020652A"/>
    <w:rsid w:val="00206E5F"/>
    <w:rsid w:val="002079E7"/>
    <w:rsid w:val="0021150B"/>
    <w:rsid w:val="00211CA9"/>
    <w:rsid w:val="00212021"/>
    <w:rsid w:val="00212F19"/>
    <w:rsid w:val="00214E98"/>
    <w:rsid w:val="0021549D"/>
    <w:rsid w:val="00216735"/>
    <w:rsid w:val="00216E5B"/>
    <w:rsid w:val="0021732F"/>
    <w:rsid w:val="00217BBB"/>
    <w:rsid w:val="002204D0"/>
    <w:rsid w:val="002218C4"/>
    <w:rsid w:val="00230169"/>
    <w:rsid w:val="00231263"/>
    <w:rsid w:val="00233A38"/>
    <w:rsid w:val="00234C8C"/>
    <w:rsid w:val="00241144"/>
    <w:rsid w:val="00241565"/>
    <w:rsid w:val="00242CB8"/>
    <w:rsid w:val="00244D45"/>
    <w:rsid w:val="00244EA0"/>
    <w:rsid w:val="00252AB5"/>
    <w:rsid w:val="00254422"/>
    <w:rsid w:val="002571DF"/>
    <w:rsid w:val="00262202"/>
    <w:rsid w:val="00263FE5"/>
    <w:rsid w:val="00265FE0"/>
    <w:rsid w:val="00271A96"/>
    <w:rsid w:val="0027290E"/>
    <w:rsid w:val="00274E1D"/>
    <w:rsid w:val="00275189"/>
    <w:rsid w:val="00276BA3"/>
    <w:rsid w:val="00280702"/>
    <w:rsid w:val="002813A3"/>
    <w:rsid w:val="00282EA7"/>
    <w:rsid w:val="002843A2"/>
    <w:rsid w:val="00284B27"/>
    <w:rsid w:val="00284D3E"/>
    <w:rsid w:val="00285581"/>
    <w:rsid w:val="002861F0"/>
    <w:rsid w:val="002916FD"/>
    <w:rsid w:val="00291A2C"/>
    <w:rsid w:val="002956CD"/>
    <w:rsid w:val="002961C4"/>
    <w:rsid w:val="00296BBC"/>
    <w:rsid w:val="002A0195"/>
    <w:rsid w:val="002A055D"/>
    <w:rsid w:val="002A1A0A"/>
    <w:rsid w:val="002A1C79"/>
    <w:rsid w:val="002A201E"/>
    <w:rsid w:val="002A32C8"/>
    <w:rsid w:val="002A3E81"/>
    <w:rsid w:val="002A59DC"/>
    <w:rsid w:val="002A6798"/>
    <w:rsid w:val="002B1C5A"/>
    <w:rsid w:val="002B5A66"/>
    <w:rsid w:val="002B7810"/>
    <w:rsid w:val="002B787F"/>
    <w:rsid w:val="002C132D"/>
    <w:rsid w:val="002C1C97"/>
    <w:rsid w:val="002C3073"/>
    <w:rsid w:val="002C37FF"/>
    <w:rsid w:val="002C388F"/>
    <w:rsid w:val="002C3CDD"/>
    <w:rsid w:val="002C3EEA"/>
    <w:rsid w:val="002C4F5A"/>
    <w:rsid w:val="002C6E47"/>
    <w:rsid w:val="002C71EB"/>
    <w:rsid w:val="002D13E1"/>
    <w:rsid w:val="002D50E4"/>
    <w:rsid w:val="002D554F"/>
    <w:rsid w:val="002D5ADD"/>
    <w:rsid w:val="002D6953"/>
    <w:rsid w:val="002D7191"/>
    <w:rsid w:val="002E0A60"/>
    <w:rsid w:val="002E102E"/>
    <w:rsid w:val="002E2648"/>
    <w:rsid w:val="002E2BC5"/>
    <w:rsid w:val="002E3747"/>
    <w:rsid w:val="002E4A91"/>
    <w:rsid w:val="002E5E7F"/>
    <w:rsid w:val="002E6543"/>
    <w:rsid w:val="002E6D00"/>
    <w:rsid w:val="002E71A8"/>
    <w:rsid w:val="002E73A0"/>
    <w:rsid w:val="002F0FD7"/>
    <w:rsid w:val="002F4114"/>
    <w:rsid w:val="002F5896"/>
    <w:rsid w:val="00300E8D"/>
    <w:rsid w:val="003058A4"/>
    <w:rsid w:val="0030651B"/>
    <w:rsid w:val="003112DF"/>
    <w:rsid w:val="003122DE"/>
    <w:rsid w:val="00314343"/>
    <w:rsid w:val="00314F49"/>
    <w:rsid w:val="00321EAF"/>
    <w:rsid w:val="003234AC"/>
    <w:rsid w:val="00325B52"/>
    <w:rsid w:val="003275DC"/>
    <w:rsid w:val="00327836"/>
    <w:rsid w:val="00330BD9"/>
    <w:rsid w:val="00331E8C"/>
    <w:rsid w:val="00332AE0"/>
    <w:rsid w:val="0033467B"/>
    <w:rsid w:val="00334DD7"/>
    <w:rsid w:val="00335A61"/>
    <w:rsid w:val="003379C9"/>
    <w:rsid w:val="003415EA"/>
    <w:rsid w:val="00341E44"/>
    <w:rsid w:val="003420CF"/>
    <w:rsid w:val="00344872"/>
    <w:rsid w:val="003455F3"/>
    <w:rsid w:val="00345C05"/>
    <w:rsid w:val="00346E1F"/>
    <w:rsid w:val="0035037B"/>
    <w:rsid w:val="00350ED5"/>
    <w:rsid w:val="00353024"/>
    <w:rsid w:val="00357AEA"/>
    <w:rsid w:val="00357B73"/>
    <w:rsid w:val="00363B04"/>
    <w:rsid w:val="00364DCF"/>
    <w:rsid w:val="00367FEB"/>
    <w:rsid w:val="00371758"/>
    <w:rsid w:val="0037180E"/>
    <w:rsid w:val="00371F27"/>
    <w:rsid w:val="00371F3B"/>
    <w:rsid w:val="00375688"/>
    <w:rsid w:val="00377F29"/>
    <w:rsid w:val="003815FC"/>
    <w:rsid w:val="003819FD"/>
    <w:rsid w:val="003826A7"/>
    <w:rsid w:val="00383A71"/>
    <w:rsid w:val="00384493"/>
    <w:rsid w:val="003860A6"/>
    <w:rsid w:val="00387A4A"/>
    <w:rsid w:val="003917C7"/>
    <w:rsid w:val="00395DBD"/>
    <w:rsid w:val="003A157E"/>
    <w:rsid w:val="003A2D04"/>
    <w:rsid w:val="003A395E"/>
    <w:rsid w:val="003A505D"/>
    <w:rsid w:val="003A637E"/>
    <w:rsid w:val="003B1577"/>
    <w:rsid w:val="003B2236"/>
    <w:rsid w:val="003B5338"/>
    <w:rsid w:val="003B5410"/>
    <w:rsid w:val="003B6970"/>
    <w:rsid w:val="003C011D"/>
    <w:rsid w:val="003C0EE8"/>
    <w:rsid w:val="003C2CC9"/>
    <w:rsid w:val="003C3FA2"/>
    <w:rsid w:val="003C4D89"/>
    <w:rsid w:val="003C5E1F"/>
    <w:rsid w:val="003D0719"/>
    <w:rsid w:val="003D0FC4"/>
    <w:rsid w:val="003D535D"/>
    <w:rsid w:val="003E41B1"/>
    <w:rsid w:val="003E41FA"/>
    <w:rsid w:val="003E4EC6"/>
    <w:rsid w:val="003F06C6"/>
    <w:rsid w:val="003F09BE"/>
    <w:rsid w:val="003F2E63"/>
    <w:rsid w:val="003F4CAB"/>
    <w:rsid w:val="003F50A2"/>
    <w:rsid w:val="003F5725"/>
    <w:rsid w:val="003F7893"/>
    <w:rsid w:val="004005C0"/>
    <w:rsid w:val="0040246B"/>
    <w:rsid w:val="004035F6"/>
    <w:rsid w:val="0041328B"/>
    <w:rsid w:val="0041575F"/>
    <w:rsid w:val="004204EB"/>
    <w:rsid w:val="00421AF9"/>
    <w:rsid w:val="004225ED"/>
    <w:rsid w:val="00422DCE"/>
    <w:rsid w:val="004240F0"/>
    <w:rsid w:val="00426435"/>
    <w:rsid w:val="0042646F"/>
    <w:rsid w:val="00430E29"/>
    <w:rsid w:val="00432F87"/>
    <w:rsid w:val="004346B7"/>
    <w:rsid w:val="00435DA1"/>
    <w:rsid w:val="00436822"/>
    <w:rsid w:val="00441390"/>
    <w:rsid w:val="00443A2E"/>
    <w:rsid w:val="00445675"/>
    <w:rsid w:val="00445B4D"/>
    <w:rsid w:val="004462AA"/>
    <w:rsid w:val="004477CC"/>
    <w:rsid w:val="0045294B"/>
    <w:rsid w:val="004541F0"/>
    <w:rsid w:val="00455B00"/>
    <w:rsid w:val="00456938"/>
    <w:rsid w:val="004571E6"/>
    <w:rsid w:val="0046027C"/>
    <w:rsid w:val="00460DB3"/>
    <w:rsid w:val="00461511"/>
    <w:rsid w:val="0046278D"/>
    <w:rsid w:val="00464608"/>
    <w:rsid w:val="00464EF1"/>
    <w:rsid w:val="004653BA"/>
    <w:rsid w:val="00465600"/>
    <w:rsid w:val="00465AFE"/>
    <w:rsid w:val="00466C40"/>
    <w:rsid w:val="00467D29"/>
    <w:rsid w:val="00470064"/>
    <w:rsid w:val="0047196A"/>
    <w:rsid w:val="00475A3C"/>
    <w:rsid w:val="00477AB6"/>
    <w:rsid w:val="00481DE8"/>
    <w:rsid w:val="00482D17"/>
    <w:rsid w:val="00485B6A"/>
    <w:rsid w:val="00485E86"/>
    <w:rsid w:val="004865AF"/>
    <w:rsid w:val="00486C17"/>
    <w:rsid w:val="00486F89"/>
    <w:rsid w:val="00487E8B"/>
    <w:rsid w:val="004908E2"/>
    <w:rsid w:val="00490CC2"/>
    <w:rsid w:val="00492840"/>
    <w:rsid w:val="00493BC2"/>
    <w:rsid w:val="004959DE"/>
    <w:rsid w:val="0049728E"/>
    <w:rsid w:val="004A1AAF"/>
    <w:rsid w:val="004A1D96"/>
    <w:rsid w:val="004A2390"/>
    <w:rsid w:val="004A272B"/>
    <w:rsid w:val="004A4FDA"/>
    <w:rsid w:val="004A6ED9"/>
    <w:rsid w:val="004A7047"/>
    <w:rsid w:val="004B241E"/>
    <w:rsid w:val="004B2D59"/>
    <w:rsid w:val="004B34DA"/>
    <w:rsid w:val="004B3E06"/>
    <w:rsid w:val="004B5BB8"/>
    <w:rsid w:val="004B6402"/>
    <w:rsid w:val="004C2F1A"/>
    <w:rsid w:val="004C31EB"/>
    <w:rsid w:val="004C3E69"/>
    <w:rsid w:val="004C41F4"/>
    <w:rsid w:val="004C4A5D"/>
    <w:rsid w:val="004C4B28"/>
    <w:rsid w:val="004C4E7D"/>
    <w:rsid w:val="004C50A3"/>
    <w:rsid w:val="004C5727"/>
    <w:rsid w:val="004D19BD"/>
    <w:rsid w:val="004D2170"/>
    <w:rsid w:val="004D554C"/>
    <w:rsid w:val="004E0885"/>
    <w:rsid w:val="004E1F76"/>
    <w:rsid w:val="004E3F59"/>
    <w:rsid w:val="004E567B"/>
    <w:rsid w:val="004E6112"/>
    <w:rsid w:val="004E64E9"/>
    <w:rsid w:val="004E71E0"/>
    <w:rsid w:val="004F0361"/>
    <w:rsid w:val="004F0C37"/>
    <w:rsid w:val="004F1496"/>
    <w:rsid w:val="004F7372"/>
    <w:rsid w:val="00503CE6"/>
    <w:rsid w:val="00503D2B"/>
    <w:rsid w:val="00503FD8"/>
    <w:rsid w:val="00504690"/>
    <w:rsid w:val="00506343"/>
    <w:rsid w:val="005115CB"/>
    <w:rsid w:val="0051412D"/>
    <w:rsid w:val="00514529"/>
    <w:rsid w:val="00516268"/>
    <w:rsid w:val="00517BD2"/>
    <w:rsid w:val="0052181C"/>
    <w:rsid w:val="00522A86"/>
    <w:rsid w:val="00523C7C"/>
    <w:rsid w:val="00525F35"/>
    <w:rsid w:val="00527E63"/>
    <w:rsid w:val="0053332C"/>
    <w:rsid w:val="00533981"/>
    <w:rsid w:val="00534A1C"/>
    <w:rsid w:val="00535F5D"/>
    <w:rsid w:val="005372BF"/>
    <w:rsid w:val="00540E1B"/>
    <w:rsid w:val="00542DF6"/>
    <w:rsid w:val="005459CC"/>
    <w:rsid w:val="00546577"/>
    <w:rsid w:val="00546FD0"/>
    <w:rsid w:val="0054767F"/>
    <w:rsid w:val="00550B6E"/>
    <w:rsid w:val="00550D9C"/>
    <w:rsid w:val="00550E0A"/>
    <w:rsid w:val="005511ED"/>
    <w:rsid w:val="00551959"/>
    <w:rsid w:val="00551E53"/>
    <w:rsid w:val="00552E81"/>
    <w:rsid w:val="00552F04"/>
    <w:rsid w:val="005544D3"/>
    <w:rsid w:val="0055481B"/>
    <w:rsid w:val="00560775"/>
    <w:rsid w:val="005630D7"/>
    <w:rsid w:val="00563152"/>
    <w:rsid w:val="00563E82"/>
    <w:rsid w:val="00564BFB"/>
    <w:rsid w:val="005661DF"/>
    <w:rsid w:val="00566CE9"/>
    <w:rsid w:val="0057376F"/>
    <w:rsid w:val="00573F61"/>
    <w:rsid w:val="00574E65"/>
    <w:rsid w:val="0057515B"/>
    <w:rsid w:val="00577D6F"/>
    <w:rsid w:val="005804A6"/>
    <w:rsid w:val="00580808"/>
    <w:rsid w:val="005824F3"/>
    <w:rsid w:val="00582ACD"/>
    <w:rsid w:val="005902DF"/>
    <w:rsid w:val="005916B5"/>
    <w:rsid w:val="005937D1"/>
    <w:rsid w:val="005945D5"/>
    <w:rsid w:val="0059531C"/>
    <w:rsid w:val="00596021"/>
    <w:rsid w:val="00596F32"/>
    <w:rsid w:val="005A19AF"/>
    <w:rsid w:val="005A4931"/>
    <w:rsid w:val="005A6A93"/>
    <w:rsid w:val="005C3591"/>
    <w:rsid w:val="005C3BA3"/>
    <w:rsid w:val="005C4F5A"/>
    <w:rsid w:val="005C504D"/>
    <w:rsid w:val="005C50FE"/>
    <w:rsid w:val="005C787A"/>
    <w:rsid w:val="005D0811"/>
    <w:rsid w:val="005D1D06"/>
    <w:rsid w:val="005D243D"/>
    <w:rsid w:val="005D4CD9"/>
    <w:rsid w:val="005D5CC1"/>
    <w:rsid w:val="005D6882"/>
    <w:rsid w:val="005E6D93"/>
    <w:rsid w:val="005E7D27"/>
    <w:rsid w:val="005F03BF"/>
    <w:rsid w:val="005F2791"/>
    <w:rsid w:val="005F35B9"/>
    <w:rsid w:val="005F5958"/>
    <w:rsid w:val="005F62AF"/>
    <w:rsid w:val="005F6F7F"/>
    <w:rsid w:val="00600A46"/>
    <w:rsid w:val="00601AF3"/>
    <w:rsid w:val="00601D2E"/>
    <w:rsid w:val="00604EB3"/>
    <w:rsid w:val="00610710"/>
    <w:rsid w:val="00610BD9"/>
    <w:rsid w:val="0061220A"/>
    <w:rsid w:val="006141CE"/>
    <w:rsid w:val="0061438A"/>
    <w:rsid w:val="00615945"/>
    <w:rsid w:val="00616404"/>
    <w:rsid w:val="00623145"/>
    <w:rsid w:val="00624286"/>
    <w:rsid w:val="006249D1"/>
    <w:rsid w:val="00626C30"/>
    <w:rsid w:val="00627BCB"/>
    <w:rsid w:val="00630356"/>
    <w:rsid w:val="00633F93"/>
    <w:rsid w:val="00636E32"/>
    <w:rsid w:val="006406FB"/>
    <w:rsid w:val="006412DC"/>
    <w:rsid w:val="0064259F"/>
    <w:rsid w:val="006430FA"/>
    <w:rsid w:val="00643732"/>
    <w:rsid w:val="00643989"/>
    <w:rsid w:val="006448DD"/>
    <w:rsid w:val="00644BAC"/>
    <w:rsid w:val="00645A37"/>
    <w:rsid w:val="00646017"/>
    <w:rsid w:val="0065139B"/>
    <w:rsid w:val="00651742"/>
    <w:rsid w:val="006523B5"/>
    <w:rsid w:val="00652470"/>
    <w:rsid w:val="0065531E"/>
    <w:rsid w:val="00655BB1"/>
    <w:rsid w:val="0065766F"/>
    <w:rsid w:val="00657E9C"/>
    <w:rsid w:val="00665BE8"/>
    <w:rsid w:val="00665D12"/>
    <w:rsid w:val="00666A53"/>
    <w:rsid w:val="0067219C"/>
    <w:rsid w:val="006742A0"/>
    <w:rsid w:val="00674CCC"/>
    <w:rsid w:val="00680DAA"/>
    <w:rsid w:val="00682EA7"/>
    <w:rsid w:val="00683381"/>
    <w:rsid w:val="00685174"/>
    <w:rsid w:val="00687F7E"/>
    <w:rsid w:val="006918FC"/>
    <w:rsid w:val="00691ACC"/>
    <w:rsid w:val="00692090"/>
    <w:rsid w:val="006938EA"/>
    <w:rsid w:val="00693913"/>
    <w:rsid w:val="00697C31"/>
    <w:rsid w:val="006A08AB"/>
    <w:rsid w:val="006A1BC7"/>
    <w:rsid w:val="006A1C42"/>
    <w:rsid w:val="006A2265"/>
    <w:rsid w:val="006A2819"/>
    <w:rsid w:val="006A2873"/>
    <w:rsid w:val="006A4315"/>
    <w:rsid w:val="006A5D82"/>
    <w:rsid w:val="006B108C"/>
    <w:rsid w:val="006B1648"/>
    <w:rsid w:val="006B2D00"/>
    <w:rsid w:val="006B3678"/>
    <w:rsid w:val="006B472D"/>
    <w:rsid w:val="006B6388"/>
    <w:rsid w:val="006C0107"/>
    <w:rsid w:val="006C11B6"/>
    <w:rsid w:val="006C25BC"/>
    <w:rsid w:val="006C2B02"/>
    <w:rsid w:val="006C366A"/>
    <w:rsid w:val="006C5276"/>
    <w:rsid w:val="006C6ADE"/>
    <w:rsid w:val="006C6FA6"/>
    <w:rsid w:val="006D190C"/>
    <w:rsid w:val="006D7AFD"/>
    <w:rsid w:val="006D7D6B"/>
    <w:rsid w:val="006E0093"/>
    <w:rsid w:val="006E4DD5"/>
    <w:rsid w:val="006E6C66"/>
    <w:rsid w:val="006F16E9"/>
    <w:rsid w:val="006F1BCA"/>
    <w:rsid w:val="006F442F"/>
    <w:rsid w:val="006F4E58"/>
    <w:rsid w:val="006F55F5"/>
    <w:rsid w:val="006F7929"/>
    <w:rsid w:val="006F7D30"/>
    <w:rsid w:val="00702687"/>
    <w:rsid w:val="00703106"/>
    <w:rsid w:val="007041CB"/>
    <w:rsid w:val="00706822"/>
    <w:rsid w:val="007074F2"/>
    <w:rsid w:val="00711E41"/>
    <w:rsid w:val="007124CC"/>
    <w:rsid w:val="007179A1"/>
    <w:rsid w:val="00717D46"/>
    <w:rsid w:val="00721D59"/>
    <w:rsid w:val="00722673"/>
    <w:rsid w:val="0072319C"/>
    <w:rsid w:val="00723885"/>
    <w:rsid w:val="00727DD5"/>
    <w:rsid w:val="00730959"/>
    <w:rsid w:val="00730BD9"/>
    <w:rsid w:val="00732056"/>
    <w:rsid w:val="007326A8"/>
    <w:rsid w:val="0073410C"/>
    <w:rsid w:val="007345B0"/>
    <w:rsid w:val="00736CCB"/>
    <w:rsid w:val="0074048F"/>
    <w:rsid w:val="00741263"/>
    <w:rsid w:val="007442C0"/>
    <w:rsid w:val="0074479C"/>
    <w:rsid w:val="00747948"/>
    <w:rsid w:val="0075015E"/>
    <w:rsid w:val="007515B4"/>
    <w:rsid w:val="007530D2"/>
    <w:rsid w:val="007640EE"/>
    <w:rsid w:val="007677F0"/>
    <w:rsid w:val="00772E2B"/>
    <w:rsid w:val="00772E73"/>
    <w:rsid w:val="00773BD8"/>
    <w:rsid w:val="007775B2"/>
    <w:rsid w:val="0078100B"/>
    <w:rsid w:val="00781948"/>
    <w:rsid w:val="00783A02"/>
    <w:rsid w:val="00783FFE"/>
    <w:rsid w:val="00785327"/>
    <w:rsid w:val="00786189"/>
    <w:rsid w:val="00786FFE"/>
    <w:rsid w:val="007874A1"/>
    <w:rsid w:val="0078751A"/>
    <w:rsid w:val="00787809"/>
    <w:rsid w:val="00792DDB"/>
    <w:rsid w:val="007956AA"/>
    <w:rsid w:val="00795FD0"/>
    <w:rsid w:val="00796CA7"/>
    <w:rsid w:val="007A0547"/>
    <w:rsid w:val="007A0F30"/>
    <w:rsid w:val="007A12B3"/>
    <w:rsid w:val="007A2C6D"/>
    <w:rsid w:val="007A2FAC"/>
    <w:rsid w:val="007A7B2E"/>
    <w:rsid w:val="007B28C8"/>
    <w:rsid w:val="007B363E"/>
    <w:rsid w:val="007B57DC"/>
    <w:rsid w:val="007B69E9"/>
    <w:rsid w:val="007B6DBB"/>
    <w:rsid w:val="007C095B"/>
    <w:rsid w:val="007C68BB"/>
    <w:rsid w:val="007D0252"/>
    <w:rsid w:val="007D0263"/>
    <w:rsid w:val="007D06C8"/>
    <w:rsid w:val="007D56AC"/>
    <w:rsid w:val="007E0104"/>
    <w:rsid w:val="007E213A"/>
    <w:rsid w:val="007E43CE"/>
    <w:rsid w:val="007E542C"/>
    <w:rsid w:val="007F04C3"/>
    <w:rsid w:val="007F16B5"/>
    <w:rsid w:val="007F2627"/>
    <w:rsid w:val="007F39E4"/>
    <w:rsid w:val="007F4A77"/>
    <w:rsid w:val="007F6BFD"/>
    <w:rsid w:val="0080181E"/>
    <w:rsid w:val="00803A6F"/>
    <w:rsid w:val="008052F2"/>
    <w:rsid w:val="0080577D"/>
    <w:rsid w:val="0080674E"/>
    <w:rsid w:val="008071B5"/>
    <w:rsid w:val="0080773E"/>
    <w:rsid w:val="00810464"/>
    <w:rsid w:val="00810B47"/>
    <w:rsid w:val="00812E1A"/>
    <w:rsid w:val="00812EF3"/>
    <w:rsid w:val="0081380D"/>
    <w:rsid w:val="008143D3"/>
    <w:rsid w:val="00814EC2"/>
    <w:rsid w:val="00816472"/>
    <w:rsid w:val="008202EC"/>
    <w:rsid w:val="00821DE7"/>
    <w:rsid w:val="00823630"/>
    <w:rsid w:val="00824E3D"/>
    <w:rsid w:val="00825953"/>
    <w:rsid w:val="00825CE1"/>
    <w:rsid w:val="0082628A"/>
    <w:rsid w:val="008313C4"/>
    <w:rsid w:val="00831E04"/>
    <w:rsid w:val="00833EB6"/>
    <w:rsid w:val="00834C73"/>
    <w:rsid w:val="0083635E"/>
    <w:rsid w:val="0083652C"/>
    <w:rsid w:val="00836C04"/>
    <w:rsid w:val="00837616"/>
    <w:rsid w:val="008412F8"/>
    <w:rsid w:val="00850C28"/>
    <w:rsid w:val="00851A77"/>
    <w:rsid w:val="00851A99"/>
    <w:rsid w:val="00852F15"/>
    <w:rsid w:val="008534A3"/>
    <w:rsid w:val="00855FD6"/>
    <w:rsid w:val="00856487"/>
    <w:rsid w:val="00860057"/>
    <w:rsid w:val="00861088"/>
    <w:rsid w:val="00861541"/>
    <w:rsid w:val="00862F3D"/>
    <w:rsid w:val="008630BC"/>
    <w:rsid w:val="00863B9B"/>
    <w:rsid w:val="0086666C"/>
    <w:rsid w:val="00866A72"/>
    <w:rsid w:val="008676C2"/>
    <w:rsid w:val="008709AF"/>
    <w:rsid w:val="00872DAD"/>
    <w:rsid w:val="00872E9A"/>
    <w:rsid w:val="008730D5"/>
    <w:rsid w:val="00874C7E"/>
    <w:rsid w:val="00874CF1"/>
    <w:rsid w:val="00875885"/>
    <w:rsid w:val="00875B98"/>
    <w:rsid w:val="00875EE7"/>
    <w:rsid w:val="0087680A"/>
    <w:rsid w:val="008768E5"/>
    <w:rsid w:val="00876D83"/>
    <w:rsid w:val="0087711B"/>
    <w:rsid w:val="0088397A"/>
    <w:rsid w:val="00883BE1"/>
    <w:rsid w:val="00884B0D"/>
    <w:rsid w:val="00887D07"/>
    <w:rsid w:val="0089238A"/>
    <w:rsid w:val="00892E36"/>
    <w:rsid w:val="00894B65"/>
    <w:rsid w:val="00895708"/>
    <w:rsid w:val="008A0D52"/>
    <w:rsid w:val="008A2014"/>
    <w:rsid w:val="008A2FA7"/>
    <w:rsid w:val="008A30DB"/>
    <w:rsid w:val="008A52C0"/>
    <w:rsid w:val="008A5AFE"/>
    <w:rsid w:val="008A6149"/>
    <w:rsid w:val="008A6ECE"/>
    <w:rsid w:val="008A7A43"/>
    <w:rsid w:val="008B1EFB"/>
    <w:rsid w:val="008B2CA1"/>
    <w:rsid w:val="008B57E5"/>
    <w:rsid w:val="008B7F03"/>
    <w:rsid w:val="008C1000"/>
    <w:rsid w:val="008C55CF"/>
    <w:rsid w:val="008C79C1"/>
    <w:rsid w:val="008D55A6"/>
    <w:rsid w:val="008D5CF2"/>
    <w:rsid w:val="008D6C70"/>
    <w:rsid w:val="008D7A04"/>
    <w:rsid w:val="008E14AD"/>
    <w:rsid w:val="008E15E8"/>
    <w:rsid w:val="008E1C83"/>
    <w:rsid w:val="008E297F"/>
    <w:rsid w:val="008E6972"/>
    <w:rsid w:val="008E69ED"/>
    <w:rsid w:val="008F0E8A"/>
    <w:rsid w:val="008F1E87"/>
    <w:rsid w:val="008F3911"/>
    <w:rsid w:val="00900AF5"/>
    <w:rsid w:val="0090207B"/>
    <w:rsid w:val="00902EDC"/>
    <w:rsid w:val="0090313A"/>
    <w:rsid w:val="009036F1"/>
    <w:rsid w:val="00904605"/>
    <w:rsid w:val="009047EB"/>
    <w:rsid w:val="009051CE"/>
    <w:rsid w:val="009059BF"/>
    <w:rsid w:val="00907DBA"/>
    <w:rsid w:val="00911989"/>
    <w:rsid w:val="00911EC9"/>
    <w:rsid w:val="00914079"/>
    <w:rsid w:val="00916AFF"/>
    <w:rsid w:val="00923394"/>
    <w:rsid w:val="00926124"/>
    <w:rsid w:val="00926DD7"/>
    <w:rsid w:val="0093011C"/>
    <w:rsid w:val="0093033B"/>
    <w:rsid w:val="009318EE"/>
    <w:rsid w:val="0093283F"/>
    <w:rsid w:val="009333A8"/>
    <w:rsid w:val="00935C98"/>
    <w:rsid w:val="00936DCE"/>
    <w:rsid w:val="009427EA"/>
    <w:rsid w:val="009438D0"/>
    <w:rsid w:val="00943E3E"/>
    <w:rsid w:val="00944C5D"/>
    <w:rsid w:val="009462C9"/>
    <w:rsid w:val="009520CC"/>
    <w:rsid w:val="009546EF"/>
    <w:rsid w:val="00956F6E"/>
    <w:rsid w:val="00957760"/>
    <w:rsid w:val="00960CB2"/>
    <w:rsid w:val="009623B3"/>
    <w:rsid w:val="00963788"/>
    <w:rsid w:val="0096642A"/>
    <w:rsid w:val="0096741B"/>
    <w:rsid w:val="009701ED"/>
    <w:rsid w:val="00970CE7"/>
    <w:rsid w:val="009713A0"/>
    <w:rsid w:val="00973426"/>
    <w:rsid w:val="009749F7"/>
    <w:rsid w:val="0097770D"/>
    <w:rsid w:val="00977948"/>
    <w:rsid w:val="009833ED"/>
    <w:rsid w:val="009860B8"/>
    <w:rsid w:val="0098625D"/>
    <w:rsid w:val="00987491"/>
    <w:rsid w:val="00987AB1"/>
    <w:rsid w:val="00991774"/>
    <w:rsid w:val="00992873"/>
    <w:rsid w:val="00994360"/>
    <w:rsid w:val="009A05D6"/>
    <w:rsid w:val="009A1B99"/>
    <w:rsid w:val="009A31D8"/>
    <w:rsid w:val="009A4ABF"/>
    <w:rsid w:val="009A4D59"/>
    <w:rsid w:val="009A5984"/>
    <w:rsid w:val="009A5C28"/>
    <w:rsid w:val="009A7B58"/>
    <w:rsid w:val="009B037C"/>
    <w:rsid w:val="009B056B"/>
    <w:rsid w:val="009B0FE3"/>
    <w:rsid w:val="009B14FE"/>
    <w:rsid w:val="009B1C5E"/>
    <w:rsid w:val="009B2B42"/>
    <w:rsid w:val="009B30D2"/>
    <w:rsid w:val="009B4066"/>
    <w:rsid w:val="009C038F"/>
    <w:rsid w:val="009C0F72"/>
    <w:rsid w:val="009C1A2B"/>
    <w:rsid w:val="009C1B03"/>
    <w:rsid w:val="009C20CB"/>
    <w:rsid w:val="009C45D1"/>
    <w:rsid w:val="009C7C68"/>
    <w:rsid w:val="009C7FDB"/>
    <w:rsid w:val="009D39BB"/>
    <w:rsid w:val="009E1AFF"/>
    <w:rsid w:val="009E2302"/>
    <w:rsid w:val="009E5A7C"/>
    <w:rsid w:val="009E5F36"/>
    <w:rsid w:val="009E6FAC"/>
    <w:rsid w:val="009F0A5D"/>
    <w:rsid w:val="009F0B6D"/>
    <w:rsid w:val="009F10A8"/>
    <w:rsid w:val="009F13BC"/>
    <w:rsid w:val="009F3A80"/>
    <w:rsid w:val="009F4090"/>
    <w:rsid w:val="009F43C6"/>
    <w:rsid w:val="009F4456"/>
    <w:rsid w:val="009F4FAB"/>
    <w:rsid w:val="009F5087"/>
    <w:rsid w:val="009F52DC"/>
    <w:rsid w:val="009F64DC"/>
    <w:rsid w:val="009F77F9"/>
    <w:rsid w:val="00A00784"/>
    <w:rsid w:val="00A0120B"/>
    <w:rsid w:val="00A023FD"/>
    <w:rsid w:val="00A02B06"/>
    <w:rsid w:val="00A02C9D"/>
    <w:rsid w:val="00A037F4"/>
    <w:rsid w:val="00A041D4"/>
    <w:rsid w:val="00A10256"/>
    <w:rsid w:val="00A104D3"/>
    <w:rsid w:val="00A10800"/>
    <w:rsid w:val="00A113EE"/>
    <w:rsid w:val="00A12561"/>
    <w:rsid w:val="00A13221"/>
    <w:rsid w:val="00A1343F"/>
    <w:rsid w:val="00A143B3"/>
    <w:rsid w:val="00A145FE"/>
    <w:rsid w:val="00A14D4B"/>
    <w:rsid w:val="00A15455"/>
    <w:rsid w:val="00A2058D"/>
    <w:rsid w:val="00A2106E"/>
    <w:rsid w:val="00A21E16"/>
    <w:rsid w:val="00A222CD"/>
    <w:rsid w:val="00A229E3"/>
    <w:rsid w:val="00A23070"/>
    <w:rsid w:val="00A23DCB"/>
    <w:rsid w:val="00A247FD"/>
    <w:rsid w:val="00A24F1C"/>
    <w:rsid w:val="00A25F71"/>
    <w:rsid w:val="00A2621F"/>
    <w:rsid w:val="00A26AFD"/>
    <w:rsid w:val="00A272AA"/>
    <w:rsid w:val="00A273ED"/>
    <w:rsid w:val="00A36B9A"/>
    <w:rsid w:val="00A37A87"/>
    <w:rsid w:val="00A37C1C"/>
    <w:rsid w:val="00A407E3"/>
    <w:rsid w:val="00A41A08"/>
    <w:rsid w:val="00A41BF5"/>
    <w:rsid w:val="00A44D7A"/>
    <w:rsid w:val="00A45088"/>
    <w:rsid w:val="00A45C08"/>
    <w:rsid w:val="00A46404"/>
    <w:rsid w:val="00A46C25"/>
    <w:rsid w:val="00A50849"/>
    <w:rsid w:val="00A52804"/>
    <w:rsid w:val="00A53DF9"/>
    <w:rsid w:val="00A60D33"/>
    <w:rsid w:val="00A6244A"/>
    <w:rsid w:val="00A62918"/>
    <w:rsid w:val="00A66A13"/>
    <w:rsid w:val="00A70A6F"/>
    <w:rsid w:val="00A84D11"/>
    <w:rsid w:val="00A860C9"/>
    <w:rsid w:val="00A90479"/>
    <w:rsid w:val="00A9051E"/>
    <w:rsid w:val="00A920A5"/>
    <w:rsid w:val="00A928F6"/>
    <w:rsid w:val="00A93D5E"/>
    <w:rsid w:val="00A94119"/>
    <w:rsid w:val="00A95016"/>
    <w:rsid w:val="00A9518F"/>
    <w:rsid w:val="00A95D5A"/>
    <w:rsid w:val="00A97208"/>
    <w:rsid w:val="00A97C3B"/>
    <w:rsid w:val="00A97FD7"/>
    <w:rsid w:val="00AA07C6"/>
    <w:rsid w:val="00AA0A1F"/>
    <w:rsid w:val="00AA2136"/>
    <w:rsid w:val="00AA5E45"/>
    <w:rsid w:val="00AA66F0"/>
    <w:rsid w:val="00AA79D4"/>
    <w:rsid w:val="00AB12DA"/>
    <w:rsid w:val="00AB2354"/>
    <w:rsid w:val="00AB3BB5"/>
    <w:rsid w:val="00AB3F69"/>
    <w:rsid w:val="00AB4195"/>
    <w:rsid w:val="00AB4E9B"/>
    <w:rsid w:val="00AB5A51"/>
    <w:rsid w:val="00AB6845"/>
    <w:rsid w:val="00AC0341"/>
    <w:rsid w:val="00AD11E3"/>
    <w:rsid w:val="00AD1812"/>
    <w:rsid w:val="00AD254B"/>
    <w:rsid w:val="00AD2C9E"/>
    <w:rsid w:val="00AD4B64"/>
    <w:rsid w:val="00AD658D"/>
    <w:rsid w:val="00AD6A3A"/>
    <w:rsid w:val="00AD7176"/>
    <w:rsid w:val="00AD7489"/>
    <w:rsid w:val="00AD75BE"/>
    <w:rsid w:val="00AD7E31"/>
    <w:rsid w:val="00AE329E"/>
    <w:rsid w:val="00AE684B"/>
    <w:rsid w:val="00AE7443"/>
    <w:rsid w:val="00AE79AA"/>
    <w:rsid w:val="00AF0CB3"/>
    <w:rsid w:val="00AF0FB7"/>
    <w:rsid w:val="00AF1E33"/>
    <w:rsid w:val="00AF21D4"/>
    <w:rsid w:val="00AF5356"/>
    <w:rsid w:val="00AF6AFB"/>
    <w:rsid w:val="00B00804"/>
    <w:rsid w:val="00B02760"/>
    <w:rsid w:val="00B02AB0"/>
    <w:rsid w:val="00B034A2"/>
    <w:rsid w:val="00B0472E"/>
    <w:rsid w:val="00B04CF1"/>
    <w:rsid w:val="00B063F7"/>
    <w:rsid w:val="00B07307"/>
    <w:rsid w:val="00B077C2"/>
    <w:rsid w:val="00B10E68"/>
    <w:rsid w:val="00B11BCF"/>
    <w:rsid w:val="00B13549"/>
    <w:rsid w:val="00B13672"/>
    <w:rsid w:val="00B13760"/>
    <w:rsid w:val="00B15705"/>
    <w:rsid w:val="00B258FC"/>
    <w:rsid w:val="00B270FD"/>
    <w:rsid w:val="00B322D8"/>
    <w:rsid w:val="00B3294B"/>
    <w:rsid w:val="00B33449"/>
    <w:rsid w:val="00B33D4D"/>
    <w:rsid w:val="00B33D7C"/>
    <w:rsid w:val="00B33E88"/>
    <w:rsid w:val="00B36188"/>
    <w:rsid w:val="00B400D8"/>
    <w:rsid w:val="00B413E4"/>
    <w:rsid w:val="00B41A8A"/>
    <w:rsid w:val="00B46B66"/>
    <w:rsid w:val="00B47535"/>
    <w:rsid w:val="00B51929"/>
    <w:rsid w:val="00B54888"/>
    <w:rsid w:val="00B5524E"/>
    <w:rsid w:val="00B56FF2"/>
    <w:rsid w:val="00B61588"/>
    <w:rsid w:val="00B626D1"/>
    <w:rsid w:val="00B6381B"/>
    <w:rsid w:val="00B638C5"/>
    <w:rsid w:val="00B644BF"/>
    <w:rsid w:val="00B645F5"/>
    <w:rsid w:val="00B653AB"/>
    <w:rsid w:val="00B65429"/>
    <w:rsid w:val="00B65FBF"/>
    <w:rsid w:val="00B662F5"/>
    <w:rsid w:val="00B667B8"/>
    <w:rsid w:val="00B66830"/>
    <w:rsid w:val="00B70D2A"/>
    <w:rsid w:val="00B72237"/>
    <w:rsid w:val="00B749FB"/>
    <w:rsid w:val="00B74D07"/>
    <w:rsid w:val="00B76EDC"/>
    <w:rsid w:val="00B77635"/>
    <w:rsid w:val="00B77B98"/>
    <w:rsid w:val="00B80016"/>
    <w:rsid w:val="00B811CB"/>
    <w:rsid w:val="00B8309B"/>
    <w:rsid w:val="00B84B99"/>
    <w:rsid w:val="00B85FE6"/>
    <w:rsid w:val="00B86FBE"/>
    <w:rsid w:val="00B91106"/>
    <w:rsid w:val="00B91FD1"/>
    <w:rsid w:val="00B9316D"/>
    <w:rsid w:val="00B96F94"/>
    <w:rsid w:val="00BA03B4"/>
    <w:rsid w:val="00BA0831"/>
    <w:rsid w:val="00BA10C8"/>
    <w:rsid w:val="00BA1631"/>
    <w:rsid w:val="00BA1A01"/>
    <w:rsid w:val="00BA2FAB"/>
    <w:rsid w:val="00BA2FFD"/>
    <w:rsid w:val="00BA3609"/>
    <w:rsid w:val="00BA481E"/>
    <w:rsid w:val="00BA5300"/>
    <w:rsid w:val="00BA6865"/>
    <w:rsid w:val="00BA75E8"/>
    <w:rsid w:val="00BB32D3"/>
    <w:rsid w:val="00BB3752"/>
    <w:rsid w:val="00BB4EA0"/>
    <w:rsid w:val="00BB7A64"/>
    <w:rsid w:val="00BC4C27"/>
    <w:rsid w:val="00BC58BE"/>
    <w:rsid w:val="00BC6706"/>
    <w:rsid w:val="00BC72E4"/>
    <w:rsid w:val="00BD0D99"/>
    <w:rsid w:val="00BD1964"/>
    <w:rsid w:val="00BD270E"/>
    <w:rsid w:val="00BD3DA8"/>
    <w:rsid w:val="00BD44BE"/>
    <w:rsid w:val="00BD63BC"/>
    <w:rsid w:val="00BD7137"/>
    <w:rsid w:val="00BD7458"/>
    <w:rsid w:val="00BE1C75"/>
    <w:rsid w:val="00BE5CD7"/>
    <w:rsid w:val="00BE71B4"/>
    <w:rsid w:val="00BF0312"/>
    <w:rsid w:val="00BF07AF"/>
    <w:rsid w:val="00BF196B"/>
    <w:rsid w:val="00BF31EB"/>
    <w:rsid w:val="00BF3BD6"/>
    <w:rsid w:val="00BF4CC4"/>
    <w:rsid w:val="00BF5C5E"/>
    <w:rsid w:val="00BF7502"/>
    <w:rsid w:val="00BF783D"/>
    <w:rsid w:val="00C00089"/>
    <w:rsid w:val="00C02BD5"/>
    <w:rsid w:val="00C034AD"/>
    <w:rsid w:val="00C03B34"/>
    <w:rsid w:val="00C05DB3"/>
    <w:rsid w:val="00C102AF"/>
    <w:rsid w:val="00C1222A"/>
    <w:rsid w:val="00C13A75"/>
    <w:rsid w:val="00C1407C"/>
    <w:rsid w:val="00C16B50"/>
    <w:rsid w:val="00C17076"/>
    <w:rsid w:val="00C21B46"/>
    <w:rsid w:val="00C227B7"/>
    <w:rsid w:val="00C231AB"/>
    <w:rsid w:val="00C23EE7"/>
    <w:rsid w:val="00C2748C"/>
    <w:rsid w:val="00C30FA7"/>
    <w:rsid w:val="00C3274B"/>
    <w:rsid w:val="00C332F7"/>
    <w:rsid w:val="00C34527"/>
    <w:rsid w:val="00C377EC"/>
    <w:rsid w:val="00C37C67"/>
    <w:rsid w:val="00C4016A"/>
    <w:rsid w:val="00C41166"/>
    <w:rsid w:val="00C4290F"/>
    <w:rsid w:val="00C4313D"/>
    <w:rsid w:val="00C4336B"/>
    <w:rsid w:val="00C440F2"/>
    <w:rsid w:val="00C441E6"/>
    <w:rsid w:val="00C44E9C"/>
    <w:rsid w:val="00C45246"/>
    <w:rsid w:val="00C45BF2"/>
    <w:rsid w:val="00C53512"/>
    <w:rsid w:val="00C5462D"/>
    <w:rsid w:val="00C54709"/>
    <w:rsid w:val="00C55BB6"/>
    <w:rsid w:val="00C56103"/>
    <w:rsid w:val="00C57A77"/>
    <w:rsid w:val="00C6208B"/>
    <w:rsid w:val="00C64401"/>
    <w:rsid w:val="00C6787C"/>
    <w:rsid w:val="00C707F9"/>
    <w:rsid w:val="00C70A0C"/>
    <w:rsid w:val="00C7305E"/>
    <w:rsid w:val="00C7368E"/>
    <w:rsid w:val="00C757F2"/>
    <w:rsid w:val="00C76905"/>
    <w:rsid w:val="00C82442"/>
    <w:rsid w:val="00C8264F"/>
    <w:rsid w:val="00C8438B"/>
    <w:rsid w:val="00C843D9"/>
    <w:rsid w:val="00C84AE5"/>
    <w:rsid w:val="00C84D43"/>
    <w:rsid w:val="00C8633A"/>
    <w:rsid w:val="00C868CC"/>
    <w:rsid w:val="00C91C1E"/>
    <w:rsid w:val="00C93586"/>
    <w:rsid w:val="00C94328"/>
    <w:rsid w:val="00C951E5"/>
    <w:rsid w:val="00C95B8F"/>
    <w:rsid w:val="00C95D55"/>
    <w:rsid w:val="00C97E69"/>
    <w:rsid w:val="00CA476C"/>
    <w:rsid w:val="00CB07C9"/>
    <w:rsid w:val="00CB2121"/>
    <w:rsid w:val="00CB3E0E"/>
    <w:rsid w:val="00CB40D1"/>
    <w:rsid w:val="00CB54C4"/>
    <w:rsid w:val="00CB67F1"/>
    <w:rsid w:val="00CB6F0E"/>
    <w:rsid w:val="00CC1505"/>
    <w:rsid w:val="00CC4369"/>
    <w:rsid w:val="00CC5F78"/>
    <w:rsid w:val="00CC7B7A"/>
    <w:rsid w:val="00CD11ED"/>
    <w:rsid w:val="00CD5BDD"/>
    <w:rsid w:val="00CD7C70"/>
    <w:rsid w:val="00CE0890"/>
    <w:rsid w:val="00CE1678"/>
    <w:rsid w:val="00CE1FA3"/>
    <w:rsid w:val="00CE54DA"/>
    <w:rsid w:val="00CE7315"/>
    <w:rsid w:val="00CE756F"/>
    <w:rsid w:val="00CF079C"/>
    <w:rsid w:val="00CF216C"/>
    <w:rsid w:val="00CF247B"/>
    <w:rsid w:val="00CF32E4"/>
    <w:rsid w:val="00CF4018"/>
    <w:rsid w:val="00CF6AAC"/>
    <w:rsid w:val="00CF745E"/>
    <w:rsid w:val="00D008AB"/>
    <w:rsid w:val="00D00967"/>
    <w:rsid w:val="00D01E5E"/>
    <w:rsid w:val="00D03481"/>
    <w:rsid w:val="00D05315"/>
    <w:rsid w:val="00D063BC"/>
    <w:rsid w:val="00D07E33"/>
    <w:rsid w:val="00D106B4"/>
    <w:rsid w:val="00D10B13"/>
    <w:rsid w:val="00D127D2"/>
    <w:rsid w:val="00D12C26"/>
    <w:rsid w:val="00D13D15"/>
    <w:rsid w:val="00D13FCF"/>
    <w:rsid w:val="00D15E1B"/>
    <w:rsid w:val="00D16232"/>
    <w:rsid w:val="00D2023E"/>
    <w:rsid w:val="00D22DEA"/>
    <w:rsid w:val="00D23B0F"/>
    <w:rsid w:val="00D24594"/>
    <w:rsid w:val="00D25F98"/>
    <w:rsid w:val="00D268B3"/>
    <w:rsid w:val="00D311DC"/>
    <w:rsid w:val="00D32F26"/>
    <w:rsid w:val="00D370F0"/>
    <w:rsid w:val="00D373A8"/>
    <w:rsid w:val="00D3790F"/>
    <w:rsid w:val="00D41141"/>
    <w:rsid w:val="00D41D4E"/>
    <w:rsid w:val="00D4371D"/>
    <w:rsid w:val="00D441F1"/>
    <w:rsid w:val="00D467F2"/>
    <w:rsid w:val="00D46FDD"/>
    <w:rsid w:val="00D47648"/>
    <w:rsid w:val="00D50EC1"/>
    <w:rsid w:val="00D55A08"/>
    <w:rsid w:val="00D55D66"/>
    <w:rsid w:val="00D571AA"/>
    <w:rsid w:val="00D57A35"/>
    <w:rsid w:val="00D61AF0"/>
    <w:rsid w:val="00D6393D"/>
    <w:rsid w:val="00D672AD"/>
    <w:rsid w:val="00D67946"/>
    <w:rsid w:val="00D70907"/>
    <w:rsid w:val="00D70FD2"/>
    <w:rsid w:val="00D772F9"/>
    <w:rsid w:val="00D77CAB"/>
    <w:rsid w:val="00D800DA"/>
    <w:rsid w:val="00D82FDC"/>
    <w:rsid w:val="00D84547"/>
    <w:rsid w:val="00D87189"/>
    <w:rsid w:val="00D91E2D"/>
    <w:rsid w:val="00D92507"/>
    <w:rsid w:val="00D9397E"/>
    <w:rsid w:val="00D95F24"/>
    <w:rsid w:val="00D979AD"/>
    <w:rsid w:val="00DA146E"/>
    <w:rsid w:val="00DA1EF9"/>
    <w:rsid w:val="00DA30F2"/>
    <w:rsid w:val="00DA7949"/>
    <w:rsid w:val="00DA7B82"/>
    <w:rsid w:val="00DB421A"/>
    <w:rsid w:val="00DB622D"/>
    <w:rsid w:val="00DB644F"/>
    <w:rsid w:val="00DC0BD6"/>
    <w:rsid w:val="00DC0E56"/>
    <w:rsid w:val="00DC11BE"/>
    <w:rsid w:val="00DC249A"/>
    <w:rsid w:val="00DC3904"/>
    <w:rsid w:val="00DC49A6"/>
    <w:rsid w:val="00DC6930"/>
    <w:rsid w:val="00DD04A2"/>
    <w:rsid w:val="00DD57AA"/>
    <w:rsid w:val="00DD5DF2"/>
    <w:rsid w:val="00DD5F0F"/>
    <w:rsid w:val="00DE4DD7"/>
    <w:rsid w:val="00DE66BB"/>
    <w:rsid w:val="00DF235D"/>
    <w:rsid w:val="00DF4088"/>
    <w:rsid w:val="00DF6E20"/>
    <w:rsid w:val="00E00579"/>
    <w:rsid w:val="00E02821"/>
    <w:rsid w:val="00E035AF"/>
    <w:rsid w:val="00E03B45"/>
    <w:rsid w:val="00E1096F"/>
    <w:rsid w:val="00E138C1"/>
    <w:rsid w:val="00E13EAA"/>
    <w:rsid w:val="00E17918"/>
    <w:rsid w:val="00E209E2"/>
    <w:rsid w:val="00E216B5"/>
    <w:rsid w:val="00E26476"/>
    <w:rsid w:val="00E26808"/>
    <w:rsid w:val="00E27CE0"/>
    <w:rsid w:val="00E34E16"/>
    <w:rsid w:val="00E36A0B"/>
    <w:rsid w:val="00E424A7"/>
    <w:rsid w:val="00E42CA3"/>
    <w:rsid w:val="00E43269"/>
    <w:rsid w:val="00E47EB0"/>
    <w:rsid w:val="00E5063D"/>
    <w:rsid w:val="00E57024"/>
    <w:rsid w:val="00E608FA"/>
    <w:rsid w:val="00E61D58"/>
    <w:rsid w:val="00E6317B"/>
    <w:rsid w:val="00E64490"/>
    <w:rsid w:val="00E6652B"/>
    <w:rsid w:val="00E71F57"/>
    <w:rsid w:val="00E7241C"/>
    <w:rsid w:val="00E73E19"/>
    <w:rsid w:val="00E75CBE"/>
    <w:rsid w:val="00E7756A"/>
    <w:rsid w:val="00E77642"/>
    <w:rsid w:val="00E81B33"/>
    <w:rsid w:val="00E837C7"/>
    <w:rsid w:val="00E90BE0"/>
    <w:rsid w:val="00E91556"/>
    <w:rsid w:val="00E92309"/>
    <w:rsid w:val="00E9632B"/>
    <w:rsid w:val="00E97769"/>
    <w:rsid w:val="00E978E6"/>
    <w:rsid w:val="00EA26CA"/>
    <w:rsid w:val="00EA5697"/>
    <w:rsid w:val="00EB16E4"/>
    <w:rsid w:val="00EB1976"/>
    <w:rsid w:val="00EB42A6"/>
    <w:rsid w:val="00EB4599"/>
    <w:rsid w:val="00EB4B54"/>
    <w:rsid w:val="00EB5B12"/>
    <w:rsid w:val="00EB5EE8"/>
    <w:rsid w:val="00EB793E"/>
    <w:rsid w:val="00EC0009"/>
    <w:rsid w:val="00EC1DB8"/>
    <w:rsid w:val="00EC2A24"/>
    <w:rsid w:val="00EC39EB"/>
    <w:rsid w:val="00EC3C21"/>
    <w:rsid w:val="00EC5E64"/>
    <w:rsid w:val="00ED150A"/>
    <w:rsid w:val="00ED165C"/>
    <w:rsid w:val="00ED1C2D"/>
    <w:rsid w:val="00ED3891"/>
    <w:rsid w:val="00ED40BA"/>
    <w:rsid w:val="00ED52C2"/>
    <w:rsid w:val="00ED5AFD"/>
    <w:rsid w:val="00ED5F39"/>
    <w:rsid w:val="00ED6E11"/>
    <w:rsid w:val="00ED78E4"/>
    <w:rsid w:val="00EE136D"/>
    <w:rsid w:val="00EE155F"/>
    <w:rsid w:val="00EE2531"/>
    <w:rsid w:val="00EE466D"/>
    <w:rsid w:val="00EF0E80"/>
    <w:rsid w:val="00EF1264"/>
    <w:rsid w:val="00EF1D09"/>
    <w:rsid w:val="00EF2378"/>
    <w:rsid w:val="00EF2B9E"/>
    <w:rsid w:val="00EF2CB3"/>
    <w:rsid w:val="00EF5C77"/>
    <w:rsid w:val="00EF6A39"/>
    <w:rsid w:val="00F01DDE"/>
    <w:rsid w:val="00F03AED"/>
    <w:rsid w:val="00F03E60"/>
    <w:rsid w:val="00F075AE"/>
    <w:rsid w:val="00F07A93"/>
    <w:rsid w:val="00F116DA"/>
    <w:rsid w:val="00F16C08"/>
    <w:rsid w:val="00F23C6C"/>
    <w:rsid w:val="00F24784"/>
    <w:rsid w:val="00F259C5"/>
    <w:rsid w:val="00F30ADF"/>
    <w:rsid w:val="00F31AB1"/>
    <w:rsid w:val="00F321BE"/>
    <w:rsid w:val="00F32AD1"/>
    <w:rsid w:val="00F349F9"/>
    <w:rsid w:val="00F418E5"/>
    <w:rsid w:val="00F42E73"/>
    <w:rsid w:val="00F42F3E"/>
    <w:rsid w:val="00F47D77"/>
    <w:rsid w:val="00F52DFD"/>
    <w:rsid w:val="00F53FF5"/>
    <w:rsid w:val="00F54771"/>
    <w:rsid w:val="00F5490D"/>
    <w:rsid w:val="00F5745E"/>
    <w:rsid w:val="00F62653"/>
    <w:rsid w:val="00F628A0"/>
    <w:rsid w:val="00F72028"/>
    <w:rsid w:val="00F75854"/>
    <w:rsid w:val="00F777BB"/>
    <w:rsid w:val="00F77B26"/>
    <w:rsid w:val="00F77D16"/>
    <w:rsid w:val="00F80E4D"/>
    <w:rsid w:val="00F80F87"/>
    <w:rsid w:val="00F8137A"/>
    <w:rsid w:val="00F817B4"/>
    <w:rsid w:val="00F81FAC"/>
    <w:rsid w:val="00F83C02"/>
    <w:rsid w:val="00F87CB1"/>
    <w:rsid w:val="00F91567"/>
    <w:rsid w:val="00F920F7"/>
    <w:rsid w:val="00F93294"/>
    <w:rsid w:val="00F938FE"/>
    <w:rsid w:val="00F94799"/>
    <w:rsid w:val="00F95C7B"/>
    <w:rsid w:val="00FA145A"/>
    <w:rsid w:val="00FA231F"/>
    <w:rsid w:val="00FA2A09"/>
    <w:rsid w:val="00FA2D21"/>
    <w:rsid w:val="00FA42FD"/>
    <w:rsid w:val="00FA47BD"/>
    <w:rsid w:val="00FA48F5"/>
    <w:rsid w:val="00FA5573"/>
    <w:rsid w:val="00FA565F"/>
    <w:rsid w:val="00FA7602"/>
    <w:rsid w:val="00FA7702"/>
    <w:rsid w:val="00FB0F85"/>
    <w:rsid w:val="00FB15B5"/>
    <w:rsid w:val="00FB2444"/>
    <w:rsid w:val="00FB3916"/>
    <w:rsid w:val="00FB4548"/>
    <w:rsid w:val="00FB568C"/>
    <w:rsid w:val="00FC0D21"/>
    <w:rsid w:val="00FC2F7E"/>
    <w:rsid w:val="00FC32F4"/>
    <w:rsid w:val="00FC4F40"/>
    <w:rsid w:val="00FC59E7"/>
    <w:rsid w:val="00FC69A2"/>
    <w:rsid w:val="00FD1050"/>
    <w:rsid w:val="00FD113C"/>
    <w:rsid w:val="00FD276F"/>
    <w:rsid w:val="00FD7315"/>
    <w:rsid w:val="00FE15BB"/>
    <w:rsid w:val="00FE1AB8"/>
    <w:rsid w:val="00FE3752"/>
    <w:rsid w:val="00FE4F3D"/>
    <w:rsid w:val="00FF226B"/>
    <w:rsid w:val="00FF2E9D"/>
    <w:rsid w:val="00FF4916"/>
    <w:rsid w:val="00FF589C"/>
    <w:rsid w:val="00FF5B6B"/>
    <w:rsid w:val="00FF7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2DA0B"/>
  <w15:docId w15:val="{200BE8AC-8F95-45C2-A117-5780A40B8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-6174776465076721903msolistparagraph">
    <w:name w:val="m_-6174776465076721903msolistparagraph"/>
    <w:basedOn w:val="Normal"/>
    <w:rsid w:val="00DB62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3234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234AC"/>
    <w:rPr>
      <w:b/>
      <w:bCs/>
    </w:rPr>
  </w:style>
  <w:style w:type="character" w:styleId="Emphasis">
    <w:name w:val="Emphasis"/>
    <w:basedOn w:val="DefaultParagraphFont"/>
    <w:uiPriority w:val="20"/>
    <w:qFormat/>
    <w:rsid w:val="003234AC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AD7176"/>
    <w:rPr>
      <w:color w:val="808080"/>
    </w:rPr>
  </w:style>
  <w:style w:type="character" w:styleId="Hyperlink">
    <w:name w:val="Hyperlink"/>
    <w:basedOn w:val="DefaultParagraphFont"/>
    <w:uiPriority w:val="99"/>
    <w:semiHidden/>
    <w:unhideWhenUsed/>
    <w:rsid w:val="009B406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F409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5481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481B"/>
  </w:style>
  <w:style w:type="paragraph" w:styleId="Footer">
    <w:name w:val="footer"/>
    <w:basedOn w:val="Normal"/>
    <w:link w:val="FooterChar"/>
    <w:uiPriority w:val="99"/>
    <w:unhideWhenUsed/>
    <w:rsid w:val="0055481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481B"/>
  </w:style>
  <w:style w:type="paragraph" w:styleId="Revision">
    <w:name w:val="Revision"/>
    <w:hidden/>
    <w:uiPriority w:val="99"/>
    <w:semiHidden/>
    <w:rsid w:val="004D2170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8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towardsdatascience.com/interpretable-machine-learning-with-xgboost-9ec80d148d27" TargetMode="External"/><Relationship Id="rId68" Type="http://schemas.openxmlformats.org/officeDocument/2006/relationships/hyperlink" Target="https://pubmed.ncbi.nlm.nih.gov/29025144/" TargetMode="External"/><Relationship Id="rId7" Type="http://schemas.openxmlformats.org/officeDocument/2006/relationships/endnotes" Target="endnotes.xml"/><Relationship Id="rId71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scribbr.com/statistics/statistical-tests/" TargetMode="External"/><Relationship Id="rId58" Type="http://schemas.openxmlformats.org/officeDocument/2006/relationships/hyperlink" Target="https://towardsdatascience.com/pros-and-cons-of-various-classification-ml-algorithms-3b5bfb3c87d6" TargetMode="External"/><Relationship Id="rId66" Type="http://schemas.openxmlformats.org/officeDocument/2006/relationships/hyperlink" Target="https://preettheman.medium.com/python-vs-r-in-2022-a26ad7ffe6a7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towardsdatascience.com/a-conceptual-explanation-of-bayesian-model-based-hyperparameter-optimization-for-machine-learning-b8172278050f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glassboxmedicine.com/2019/03/02/measuring-performance-auprc/" TargetMode="External"/><Relationship Id="rId64" Type="http://schemas.openxmlformats.org/officeDocument/2006/relationships/hyperlink" Target="https://towardsdatascience.com/how-to-effectively-predict-imbalanced-classes-in-python-e8cd3b5720c4" TargetMode="External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yperlink" Target="https://medium.com/analytics-vidhya/visualization-not-enough-to-assess-relationship-between-2-variables-combine-with-statistical-test-2a32a2c99153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nam.edu/crisis-standards-of-care-and-covid-19-what-did-we-learn-how-do-we-ensure-equity-what-should-we-do/" TargetMode="External"/><Relationship Id="rId67" Type="http://schemas.openxmlformats.org/officeDocument/2006/relationships/hyperlink" Target="https://www.sciencedirect.com/science/article/pii/S2666521220300077?via%3Dihub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towardsdatascience.com/beginners-guide-to-xgboost-for-classification-problems-50f75aac5390" TargetMode="External"/><Relationship Id="rId62" Type="http://schemas.openxmlformats.org/officeDocument/2006/relationships/hyperlink" Target="https://hub.packtpub.com/10-reasons-data-scientists-love-jupyter-notebooks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cdc.gov/mmwr/volumes/70/wr/mm7046a5.ht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nam.edu/care-systems-covid-19-impact-assessment-lessons-learned-and-compelling-needs/?gclid=Cj0KCQiAyMKbBhD1ARIsANs7rEGXsk8MFS5gaVbbD4Gt1aQY0w-y2tzLRcEaG-0HMORwJBJ0a71F7IEaAjtXEALw_wcB" TargetMode="External"/><Relationship Id="rId60" Type="http://schemas.openxmlformats.org/officeDocument/2006/relationships/hyperlink" Target="https://pubmed.ncbi.nlm.nih.gov/34411000/" TargetMode="External"/><Relationship Id="rId65" Type="http://schemas.openxmlformats.org/officeDocument/2006/relationships/hyperlink" Target="https://aspe.hhs.gov/sites/default/files/documents/9cc72124abd9ea25d58a22c7692dccb6/aspe-covid-workforce-report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machinelearningmastery.com/tour-of-evaluation-metrics-for-imbalanced-classific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A2999A-0990-47CA-A537-BA6BD89AE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3344</TotalTime>
  <Pages>42</Pages>
  <Words>4089</Words>
  <Characters>24210</Characters>
  <Application>Microsoft Office Word</Application>
  <DocSecurity>0</DocSecurity>
  <Lines>605</Lines>
  <Paragraphs>410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Terzin</dc:creator>
  <cp:keywords/>
  <dc:description/>
  <cp:lastModifiedBy>Julia Terzin</cp:lastModifiedBy>
  <cp:revision>548</cp:revision>
  <dcterms:created xsi:type="dcterms:W3CDTF">2022-11-21T15:54:00Z</dcterms:created>
  <dcterms:modified xsi:type="dcterms:W3CDTF">2022-11-29T20:16:00Z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62a21f40-5fee-469f-9362-165db6b14716</vt:lpwstr>
  </property>
</Properties>
</file>